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D7E568" w14:textId="3B297EE6" w:rsidR="00D41A0B" w:rsidRDefault="004466AC" w:rsidP="00026702">
      <w:pPr>
        <w:pStyle w:val="Heading1"/>
        <w:pBdr>
          <w:bottom w:val="single" w:sz="12" w:space="1" w:color="A8D08D" w:themeColor="accent6" w:themeTint="99"/>
        </w:pBdr>
      </w:pPr>
      <w:r w:rsidRPr="004466AC">
        <w:rPr>
          <w:noProof/>
        </w:rPr>
        <w:drawing>
          <wp:inline distT="0" distB="0" distL="0" distR="0" wp14:anchorId="41F609AF" wp14:editId="5D46F604">
            <wp:extent cx="1842149" cy="1127513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1194" cy="11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CA17" w14:textId="77777777" w:rsidR="00C35C9E" w:rsidRDefault="00C35C9E" w:rsidP="004466AC">
      <w:pPr>
        <w:pStyle w:val="Heading1"/>
        <w:pBdr>
          <w:bottom w:val="single" w:sz="12" w:space="1" w:color="A8D08D" w:themeColor="accent6" w:themeTint="99"/>
        </w:pBdr>
        <w:jc w:val="left"/>
      </w:pPr>
    </w:p>
    <w:p w14:paraId="14C3DE50" w14:textId="00491261" w:rsidR="0099616D" w:rsidRPr="00C73507" w:rsidRDefault="0044639E" w:rsidP="00026702">
      <w:pPr>
        <w:pStyle w:val="Heading1"/>
        <w:pBdr>
          <w:bottom w:val="single" w:sz="12" w:space="1" w:color="A8D08D" w:themeColor="accent6" w:themeTint="99"/>
        </w:pBdr>
      </w:pPr>
      <w:r>
        <w:t>A</w:t>
      </w:r>
      <w:r w:rsidR="00873FC9">
        <w:t>ppetizers</w:t>
      </w:r>
    </w:p>
    <w:tbl>
      <w:tblPr>
        <w:tblStyle w:val="TableGrid"/>
        <w:tblW w:w="102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74"/>
        <w:gridCol w:w="246"/>
        <w:gridCol w:w="5040"/>
      </w:tblGrid>
      <w:tr w:rsidR="00115D7E" w:rsidRPr="00CB3899" w14:paraId="551DE5F6" w14:textId="77777777" w:rsidTr="00BA3F46">
        <w:trPr>
          <w:trHeight w:val="2552"/>
        </w:trPr>
        <w:tc>
          <w:tcPr>
            <w:tcW w:w="4974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88"/>
              <w:gridCol w:w="486"/>
            </w:tblGrid>
            <w:tr w:rsidR="00012AF6" w:rsidRPr="00CB3899" w14:paraId="1833EDDA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627C2081" w14:textId="03390F22" w:rsidR="00012AF6" w:rsidRPr="00C73507" w:rsidRDefault="00012AF6" w:rsidP="00012AF6">
                  <w:pPr>
                    <w:pStyle w:val="Heading2"/>
                    <w:outlineLvl w:val="1"/>
                  </w:pPr>
                  <w:r>
                    <w:t xml:space="preserve">Brussels Sprouts </w:t>
                  </w:r>
                  <w:r>
                    <w:rPr>
                      <w:noProof/>
                    </w:rPr>
                    <w:drawing>
                      <wp:inline distT="0" distB="0" distL="0" distR="0" wp14:anchorId="3F06486B" wp14:editId="6F150C22">
                        <wp:extent cx="109728" cy="109728"/>
                        <wp:effectExtent l="0" t="0" r="5080" b="5080"/>
                        <wp:docPr id="45" name="Picture 4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157F6E56" wp14:editId="54B8A7FE">
                        <wp:extent cx="109728" cy="109728"/>
                        <wp:effectExtent l="0" t="0" r="5080" b="5080"/>
                        <wp:docPr id="46" name="Picture 4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B119171" wp14:editId="7C05718A">
                        <wp:extent cx="109728" cy="109728"/>
                        <wp:effectExtent l="0" t="0" r="5080" b="5080"/>
                        <wp:docPr id="47" name="Picture 4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EF7EC60" w14:textId="214A5E4F" w:rsidR="00012AF6" w:rsidRPr="00FA7B66" w:rsidRDefault="00012AF6" w:rsidP="00012AF6">
                  <w:pPr>
                    <w:pStyle w:val="Heading3"/>
                    <w:outlineLvl w:val="2"/>
                  </w:pPr>
                  <w:r>
                    <w:t>10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012AF6" w:rsidRPr="00CB3899" w14:paraId="1E1BA1C7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1B3888E8" w14:textId="2B4F733C" w:rsidR="00012AF6" w:rsidRDefault="00012AF6" w:rsidP="00012AF6">
                  <w:pPr>
                    <w:pStyle w:val="Heading4"/>
                    <w:outlineLvl w:val="3"/>
                  </w:pPr>
                  <w:r>
                    <w:t>Sautéed in butter with lemon zest and chili flakes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62E8F569" w14:textId="77777777" w:rsidR="00012AF6" w:rsidRDefault="00012AF6" w:rsidP="00012AF6">
                  <w:pPr>
                    <w:pStyle w:val="Heading3"/>
                    <w:outlineLvl w:val="2"/>
                  </w:pPr>
                </w:p>
              </w:tc>
            </w:tr>
            <w:tr w:rsidR="003C7E42" w:rsidRPr="00CB3899" w14:paraId="174D2BB9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251A0099" w14:textId="77777777" w:rsidR="003C7E42" w:rsidRPr="00C73507" w:rsidRDefault="003C7E42" w:rsidP="00CB3899">
                  <w:pPr>
                    <w:pStyle w:val="Heading2"/>
                    <w:outlineLvl w:val="1"/>
                  </w:pP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7195B4FC" w14:textId="77777777" w:rsidR="003C7E42" w:rsidRDefault="003C7E42" w:rsidP="007718A7">
                  <w:pPr>
                    <w:pStyle w:val="Heading3"/>
                    <w:outlineLvl w:val="2"/>
                  </w:pPr>
                </w:p>
              </w:tc>
            </w:tr>
            <w:tr w:rsidR="00242E98" w:rsidRPr="00CB3899" w14:paraId="03C99D1A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  <w:vAlign w:val="bottom"/>
                </w:tcPr>
                <w:p w14:paraId="06931B92" w14:textId="30D7DEF0" w:rsidR="00242E98" w:rsidRDefault="00012AF6" w:rsidP="00242E98">
                  <w:pPr>
                    <w:pStyle w:val="Heading2"/>
                    <w:outlineLvl w:val="1"/>
                  </w:pPr>
                  <w:r>
                    <w:t>fried calamari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54956ED4" w14:textId="4E9593EB" w:rsidR="00242E98" w:rsidRDefault="00012AF6" w:rsidP="00242E98">
                  <w:pPr>
                    <w:pStyle w:val="Heading3"/>
                    <w:outlineLvl w:val="2"/>
                  </w:pPr>
                  <w:r>
                    <w:t>10</w:t>
                  </w:r>
                  <w:r w:rsidR="00242E98" w:rsidRPr="001B5FB4">
                    <w:rPr>
                      <w:vertAlign w:val="superscript"/>
                    </w:rPr>
                    <w:t>9</w:t>
                  </w:r>
                  <w:r w:rsidR="00242E98">
                    <w:rPr>
                      <w:vertAlign w:val="superscript"/>
                    </w:rPr>
                    <w:t>5</w:t>
                  </w:r>
                </w:p>
              </w:tc>
            </w:tr>
            <w:tr w:rsidR="00242E98" w:rsidRPr="00CB3899" w14:paraId="44B3B22F" w14:textId="77777777" w:rsidTr="00BA3F46">
              <w:trPr>
                <w:trHeight w:val="125"/>
              </w:trPr>
              <w:tc>
                <w:tcPr>
                  <w:tcW w:w="4511" w:type="pct"/>
                  <w:shd w:val="clear" w:color="auto" w:fill="auto"/>
                  <w:vAlign w:val="bottom"/>
                </w:tcPr>
                <w:p w14:paraId="689C9901" w14:textId="270FA11E" w:rsidR="00242E98" w:rsidRPr="002375AA" w:rsidRDefault="00012AF6" w:rsidP="00242E98">
                  <w:pPr>
                    <w:pStyle w:val="Heading4"/>
                    <w:outlineLvl w:val="3"/>
                  </w:pPr>
                  <w:r>
                    <w:t>Lightly battered calamari rings and tentacles served with house cocktail sauce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5AA69BCB" w14:textId="77777777" w:rsidR="00242E98" w:rsidRDefault="00242E98" w:rsidP="00242E98">
                  <w:pPr>
                    <w:pStyle w:val="Heading3"/>
                    <w:outlineLvl w:val="2"/>
                  </w:pPr>
                </w:p>
              </w:tc>
            </w:tr>
            <w:tr w:rsidR="00242E98" w:rsidRPr="00CB3899" w14:paraId="5EBF9429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4E0C47D2" w14:textId="77777777" w:rsidR="00242E98" w:rsidRDefault="00242E98" w:rsidP="00242E98">
                  <w:pPr>
                    <w:pStyle w:val="Heading4"/>
                    <w:outlineLvl w:val="3"/>
                  </w:pP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82C18C8" w14:textId="77777777" w:rsidR="00242E98" w:rsidRDefault="00242E98" w:rsidP="00242E98">
                  <w:pPr>
                    <w:pStyle w:val="Heading3"/>
                    <w:outlineLvl w:val="2"/>
                  </w:pPr>
                </w:p>
              </w:tc>
            </w:tr>
            <w:tr w:rsidR="00242E98" w:rsidRPr="00CB3899" w14:paraId="102612A0" w14:textId="77777777" w:rsidTr="00BA3F46">
              <w:trPr>
                <w:trHeight w:val="66"/>
              </w:trPr>
              <w:tc>
                <w:tcPr>
                  <w:tcW w:w="4511" w:type="pct"/>
                  <w:shd w:val="clear" w:color="auto" w:fill="auto"/>
                </w:tcPr>
                <w:p w14:paraId="3CC77D15" w14:textId="6AD95674" w:rsidR="00242E98" w:rsidRPr="00E54F61" w:rsidRDefault="00012AF6" w:rsidP="00242E98">
                  <w:pPr>
                    <w:pStyle w:val="Heading2"/>
                    <w:outlineLvl w:val="1"/>
                  </w:pPr>
                  <w:r>
                    <w:t xml:space="preserve">quesadilla </w:t>
                  </w:r>
                  <w:r>
                    <w:rPr>
                      <w:noProof/>
                    </w:rPr>
                    <w:drawing>
                      <wp:inline distT="0" distB="0" distL="0" distR="0" wp14:anchorId="2ED69DF2" wp14:editId="7A7625DA">
                        <wp:extent cx="109728" cy="109728"/>
                        <wp:effectExtent l="0" t="0" r="5080" b="5080"/>
                        <wp:docPr id="54" name="Picture 5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4C165775" w14:textId="3AE780DF" w:rsidR="00242E98" w:rsidRDefault="00242E98" w:rsidP="00242E98">
                  <w:pPr>
                    <w:pStyle w:val="Heading3"/>
                    <w:outlineLvl w:val="2"/>
                  </w:pPr>
                  <w:r>
                    <w:t>1</w:t>
                  </w:r>
                  <w:r w:rsidR="00012AF6">
                    <w:t>0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242E98" w:rsidRPr="00CB3899" w14:paraId="485A41C2" w14:textId="77777777" w:rsidTr="00BA3F46">
              <w:trPr>
                <w:trHeight w:val="125"/>
              </w:trPr>
              <w:tc>
                <w:tcPr>
                  <w:tcW w:w="4511" w:type="pct"/>
                  <w:shd w:val="clear" w:color="auto" w:fill="auto"/>
                </w:tcPr>
                <w:p w14:paraId="6D9B8FC9" w14:textId="77777777" w:rsidR="00803AFF" w:rsidRPr="00E913A8" w:rsidRDefault="00803AFF" w:rsidP="00803AFF">
                  <w:pPr>
                    <w:pStyle w:val="Heading4"/>
                    <w:outlineLvl w:val="3"/>
                    <w:rPr>
                      <w:szCs w:val="18"/>
                    </w:rPr>
                  </w:pPr>
                  <w:r>
                    <w:rPr>
                      <w:szCs w:val="18"/>
                    </w:rPr>
                    <w:t>Mixed j</w:t>
                  </w:r>
                  <w:r w:rsidRPr="00E913A8">
                    <w:rPr>
                      <w:szCs w:val="18"/>
                    </w:rPr>
                    <w:t>ack and cheddar</w:t>
                  </w:r>
                  <w:r>
                    <w:rPr>
                      <w:szCs w:val="18"/>
                    </w:rPr>
                    <w:t xml:space="preserve"> cheese</w:t>
                  </w:r>
                  <w:r w:rsidRPr="00E913A8">
                    <w:rPr>
                      <w:szCs w:val="18"/>
                    </w:rPr>
                    <w:t xml:space="preserve"> between crispy flour tortillas w</w:t>
                  </w:r>
                  <w:r>
                    <w:rPr>
                      <w:szCs w:val="18"/>
                    </w:rPr>
                    <w:t xml:space="preserve">ith </w:t>
                  </w:r>
                  <w:r w:rsidRPr="00E913A8">
                    <w:rPr>
                      <w:szCs w:val="18"/>
                    </w:rPr>
                    <w:t>pico de gallo, guacamole, and sour cream.</w:t>
                  </w:r>
                </w:p>
                <w:p w14:paraId="6010F657" w14:textId="03E8056A" w:rsidR="00242E98" w:rsidRDefault="00803AFF" w:rsidP="00803AFF">
                  <w:pPr>
                    <w:pStyle w:val="Heading4"/>
                    <w:outlineLvl w:val="3"/>
                  </w:pPr>
                  <w:r>
                    <w:t>Add chicken for $3</w:t>
                  </w:r>
                </w:p>
              </w:tc>
              <w:tc>
                <w:tcPr>
                  <w:tcW w:w="489" w:type="pct"/>
                  <w:shd w:val="clear" w:color="auto" w:fill="auto"/>
                  <w:vAlign w:val="bottom"/>
                </w:tcPr>
                <w:p w14:paraId="05C742CC" w14:textId="77777777" w:rsidR="00242E98" w:rsidRDefault="00242E98" w:rsidP="00242E98">
                  <w:pPr>
                    <w:pStyle w:val="Heading3"/>
                    <w:outlineLvl w:val="2"/>
                  </w:pPr>
                </w:p>
              </w:tc>
            </w:tr>
          </w:tbl>
          <w:p w14:paraId="6CF7FFCC" w14:textId="52260645" w:rsidR="00115D7E" w:rsidRPr="00CB3899" w:rsidRDefault="00115D7E" w:rsidP="00D724C8">
            <w:pPr>
              <w:pStyle w:val="NoSpacing"/>
            </w:pPr>
          </w:p>
        </w:tc>
        <w:tc>
          <w:tcPr>
            <w:tcW w:w="246" w:type="dxa"/>
            <w:shd w:val="clear" w:color="auto" w:fill="auto"/>
          </w:tcPr>
          <w:p w14:paraId="011D25CE" w14:textId="77777777" w:rsidR="00115D7E" w:rsidRPr="00CB3899" w:rsidRDefault="00115D7E" w:rsidP="00D724C8">
            <w:pPr>
              <w:pStyle w:val="NoSpacing"/>
            </w:pPr>
          </w:p>
        </w:tc>
        <w:tc>
          <w:tcPr>
            <w:tcW w:w="5040" w:type="dxa"/>
            <w:shd w:val="clear" w:color="auto" w:fill="auto"/>
          </w:tcPr>
          <w:tbl>
            <w:tblPr>
              <w:tblStyle w:val="TableGrid"/>
              <w:tblW w:w="4999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581"/>
              <w:gridCol w:w="458"/>
            </w:tblGrid>
            <w:tr w:rsidR="00CB3899" w:rsidRPr="00CB3899" w14:paraId="33A0F7A8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56400A81" w14:textId="77777777" w:rsidR="00CB3899" w:rsidRPr="00C73507" w:rsidRDefault="00CB3899" w:rsidP="00CB3899">
                  <w:pPr>
                    <w:pStyle w:val="Heading2"/>
                    <w:outlineLvl w:val="1"/>
                  </w:pPr>
                  <w:r>
                    <w:t>buffalo wings</w:t>
                  </w:r>
                  <w:r w:rsidR="00DF494E">
                    <w:t xml:space="preserve"> </w:t>
                  </w:r>
                  <w:r w:rsidR="00DF494E">
                    <w:rPr>
                      <w:noProof/>
                    </w:rPr>
                    <w:drawing>
                      <wp:inline distT="0" distB="0" distL="0" distR="0" wp14:anchorId="0F3D9453" wp14:editId="486FEB99">
                        <wp:extent cx="109728" cy="109728"/>
                        <wp:effectExtent l="0" t="0" r="5080" b="5080"/>
                        <wp:docPr id="15" name="Picture 1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71DFD951" w14:textId="77777777" w:rsidR="00CB3899" w:rsidRPr="00FA7B66" w:rsidRDefault="00F65780" w:rsidP="008E652D">
                  <w:pPr>
                    <w:pStyle w:val="Heading3"/>
                    <w:outlineLvl w:val="2"/>
                  </w:pPr>
                  <w:r>
                    <w:t>12</w:t>
                  </w:r>
                  <w:r w:rsidR="00CB3899"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CB3899" w:rsidRPr="00CB3899" w14:paraId="44EF9FE4" w14:textId="77777777" w:rsidTr="00BA3F46">
              <w:trPr>
                <w:trHeight w:val="148"/>
              </w:trPr>
              <w:tc>
                <w:tcPr>
                  <w:tcW w:w="4546" w:type="pct"/>
                  <w:shd w:val="clear" w:color="auto" w:fill="auto"/>
                </w:tcPr>
                <w:p w14:paraId="4149ABFE" w14:textId="7C5DE2AF" w:rsidR="00CB3899" w:rsidRPr="00E54F61" w:rsidRDefault="00C119E0" w:rsidP="00DF494E">
                  <w:pPr>
                    <w:pStyle w:val="Heading4"/>
                    <w:outlineLvl w:val="3"/>
                  </w:pPr>
                  <w:r>
                    <w:t>Tossed in your choice of spicy Buffalo sauce or BBQ sauce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4257FF72" w14:textId="77777777" w:rsidR="00CB3899" w:rsidRPr="00C73507" w:rsidRDefault="00CB3899" w:rsidP="008E652D">
                  <w:pPr>
                    <w:pStyle w:val="Heading3"/>
                    <w:outlineLvl w:val="2"/>
                  </w:pPr>
                </w:p>
              </w:tc>
            </w:tr>
            <w:tr w:rsidR="00CB3899" w:rsidRPr="00CB3899" w14:paraId="48F1E3C6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37D5C1C0" w14:textId="77777777" w:rsidR="00CB3899" w:rsidRPr="00C73507" w:rsidRDefault="00CB3899" w:rsidP="00CB3899">
                  <w:pPr>
                    <w:pStyle w:val="Heading2"/>
                    <w:outlineLvl w:val="1"/>
                  </w:pP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1E76A703" w14:textId="77777777" w:rsidR="00CB3899" w:rsidRPr="00C73507" w:rsidRDefault="00CB3899" w:rsidP="008E652D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5692BCB5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02BBF9ED" w14:textId="2453AA8B" w:rsidR="00BA3F46" w:rsidRPr="00C73507" w:rsidRDefault="00BA3F46" w:rsidP="00BA3F46">
                  <w:pPr>
                    <w:pStyle w:val="Heading2"/>
                    <w:outlineLvl w:val="1"/>
                  </w:pPr>
                  <w:r>
                    <w:t xml:space="preserve">potato skins </w:t>
                  </w:r>
                  <w:r>
                    <w:rPr>
                      <w:noProof/>
                    </w:rPr>
                    <w:drawing>
                      <wp:inline distT="0" distB="0" distL="0" distR="0" wp14:anchorId="38C24EC5" wp14:editId="11549EDB">
                        <wp:extent cx="109728" cy="109728"/>
                        <wp:effectExtent l="0" t="0" r="5080" b="5080"/>
                        <wp:docPr id="77" name="Picture 77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006FA828" w14:textId="315C068A" w:rsidR="00BA3F46" w:rsidRDefault="00BA3F46" w:rsidP="00BA3F46">
                  <w:pPr>
                    <w:pStyle w:val="Heading3"/>
                    <w:outlineLvl w:val="2"/>
                  </w:pPr>
                  <w:r>
                    <w:t>12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3C91F491" w14:textId="77777777" w:rsidTr="00BA3F46">
              <w:trPr>
                <w:trHeight w:val="148"/>
              </w:trPr>
              <w:tc>
                <w:tcPr>
                  <w:tcW w:w="4546" w:type="pct"/>
                  <w:shd w:val="clear" w:color="auto" w:fill="auto"/>
                </w:tcPr>
                <w:p w14:paraId="565E42BD" w14:textId="037C0F28" w:rsidR="00BA3F46" w:rsidRPr="002375AA" w:rsidRDefault="00BA3F46" w:rsidP="00BA3F46">
                  <w:pPr>
                    <w:pStyle w:val="Heading4"/>
                    <w:outlineLvl w:val="3"/>
                  </w:pPr>
                  <w:r>
                    <w:t xml:space="preserve">Fried potato wedges topped with melted Monterey Jack and cheddar cheeses, bacon, and </w:t>
                  </w:r>
                  <w:r w:rsidR="00FB4F9A">
                    <w:t>green onions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79333555" w14:textId="77777777" w:rsidR="00BA3F46" w:rsidRPr="00C73507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391023" w:rsidRPr="00CB3899" w14:paraId="3A7E9293" w14:textId="77777777" w:rsidTr="00BA3F46">
              <w:trPr>
                <w:trHeight w:val="79"/>
              </w:trPr>
              <w:tc>
                <w:tcPr>
                  <w:tcW w:w="4546" w:type="pct"/>
                  <w:shd w:val="clear" w:color="auto" w:fill="auto"/>
                </w:tcPr>
                <w:p w14:paraId="59D9FFFB" w14:textId="77777777" w:rsidR="00391023" w:rsidRDefault="00391023" w:rsidP="00391023">
                  <w:pPr>
                    <w:pStyle w:val="Heading4"/>
                    <w:outlineLvl w:val="3"/>
                  </w:pP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1B3E2783" w14:textId="77777777" w:rsidR="00391023" w:rsidRPr="00C73507" w:rsidRDefault="00391023" w:rsidP="008E652D">
                  <w:pPr>
                    <w:pStyle w:val="Heading3"/>
                    <w:outlineLvl w:val="2"/>
                  </w:pPr>
                </w:p>
              </w:tc>
            </w:tr>
            <w:tr w:rsidR="001146F8" w:rsidRPr="00CB3899" w14:paraId="0B8FB28B" w14:textId="77777777" w:rsidTr="00BA3F46">
              <w:trPr>
                <w:trHeight w:val="83"/>
              </w:trPr>
              <w:tc>
                <w:tcPr>
                  <w:tcW w:w="4546" w:type="pct"/>
                  <w:shd w:val="clear" w:color="auto" w:fill="auto"/>
                </w:tcPr>
                <w:p w14:paraId="30C608D3" w14:textId="0C055ABF" w:rsidR="001146F8" w:rsidRPr="00C73507" w:rsidRDefault="00012AF6" w:rsidP="001146F8">
                  <w:pPr>
                    <w:pStyle w:val="Heading2"/>
                    <w:outlineLvl w:val="1"/>
                  </w:pPr>
                  <w:r w:rsidRPr="00FD0576">
                    <w:t>french Fries</w:t>
                  </w:r>
                  <w:ins w:id="0" w:author="Mitchell Peterson" w:date="2020-05-22T17:01:00Z">
                    <w:r w:rsidR="004352CB">
                      <w:t xml:space="preserve"> </w:t>
                    </w:r>
                  </w:ins>
                  <w:commentRangeStart w:id="1"/>
                  <w:ins w:id="2" w:author="Mitchell Peterson" w:date="2020-05-22T17:02:00Z">
                    <w:r w:rsidR="004352CB">
                      <w:t xml:space="preserve">&amp; </w:t>
                    </w:r>
                  </w:ins>
                  <w:ins w:id="3" w:author="Mitchell Peterson" w:date="2020-05-22T17:01:00Z">
                    <w:r w:rsidR="004352CB">
                      <w:t>chips</w:t>
                    </w:r>
                  </w:ins>
                  <w:r w:rsidRPr="00FD0576">
                    <w:t xml:space="preserve"> </w:t>
                  </w:r>
                  <w:commentRangeEnd w:id="1"/>
                  <w:r w:rsidR="004352CB">
                    <w:rPr>
                      <w:rStyle w:val="CommentReference"/>
                      <w:rFonts w:asciiTheme="minorHAnsi" w:hAnsiTheme="minorHAnsi"/>
                      <w:b w:val="0"/>
                      <w:caps w:val="0"/>
                      <w:spacing w:val="0"/>
                    </w:rPr>
                    <w:commentReference w:id="1"/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3F8D8837" wp14:editId="33AF8A9C">
                        <wp:extent cx="109728" cy="109728"/>
                        <wp:effectExtent l="0" t="0" r="5080" b="5080"/>
                        <wp:docPr id="49" name="Picture 4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70655A56" wp14:editId="7B478302">
                        <wp:extent cx="109728" cy="109728"/>
                        <wp:effectExtent l="0" t="0" r="5080" b="5080"/>
                        <wp:docPr id="50" name="Picture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FD0576">
                    <w:rPr>
                      <w:noProof/>
                    </w:rPr>
                    <w:drawing>
                      <wp:inline distT="0" distB="0" distL="0" distR="0" wp14:anchorId="0179E7FB" wp14:editId="3CC52C3A">
                        <wp:extent cx="109728" cy="109728"/>
                        <wp:effectExtent l="0" t="0" r="5080" b="5080"/>
                        <wp:docPr id="52" name="Picture 5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5" name="Pepper.jpg"/>
                                <pic:cNvPicPr/>
                              </pic:nvPicPr>
                              <pic:blipFill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384D6104" w14:textId="3D29FF8E" w:rsidR="001146F8" w:rsidRDefault="00012AF6" w:rsidP="001146F8">
                  <w:pPr>
                    <w:pStyle w:val="Heading3"/>
                    <w:outlineLvl w:val="2"/>
                  </w:pPr>
                  <w:r>
                    <w:t>6</w:t>
                  </w:r>
                  <w:r w:rsidR="001146F8"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3C7E42" w:rsidRPr="00CB3899" w14:paraId="0678AB27" w14:textId="77777777" w:rsidTr="00BA3F46">
              <w:trPr>
                <w:trHeight w:val="163"/>
              </w:trPr>
              <w:tc>
                <w:tcPr>
                  <w:tcW w:w="4546" w:type="pct"/>
                  <w:shd w:val="clear" w:color="auto" w:fill="auto"/>
                </w:tcPr>
                <w:p w14:paraId="22C13B0A" w14:textId="18242A41" w:rsidR="003C7E42" w:rsidRDefault="00923E7B" w:rsidP="00012AF6">
                  <w:pPr>
                    <w:pStyle w:val="Heading4"/>
                    <w:outlineLvl w:val="3"/>
                  </w:pPr>
                  <w:r>
                    <w:t>Regular, sweet potato, garlic, spicy or house made potato chips served with ranch dressing.</w:t>
                  </w:r>
                </w:p>
              </w:tc>
              <w:tc>
                <w:tcPr>
                  <w:tcW w:w="454" w:type="pct"/>
                  <w:shd w:val="clear" w:color="auto" w:fill="auto"/>
                  <w:vAlign w:val="bottom"/>
                </w:tcPr>
                <w:p w14:paraId="6A02BF7A" w14:textId="77777777" w:rsidR="003C7E42" w:rsidRDefault="003C7E42" w:rsidP="00087744">
                  <w:pPr>
                    <w:pStyle w:val="Heading3"/>
                    <w:outlineLvl w:val="2"/>
                  </w:pPr>
                </w:p>
              </w:tc>
            </w:tr>
          </w:tbl>
          <w:p w14:paraId="50D34C2B" w14:textId="77777777" w:rsidR="00115D7E" w:rsidRPr="00CB3899" w:rsidRDefault="00115D7E" w:rsidP="00D724C8">
            <w:pPr>
              <w:pStyle w:val="NoSpacing"/>
            </w:pPr>
          </w:p>
        </w:tc>
      </w:tr>
    </w:tbl>
    <w:p w14:paraId="1FBB20B6" w14:textId="6C2C6067" w:rsidR="00F066BC" w:rsidRDefault="001C1BCD" w:rsidP="00E85FC7">
      <w:pPr>
        <w:pStyle w:val="Heading1"/>
        <w:pBdr>
          <w:bottom w:val="single" w:sz="12" w:space="1" w:color="A8D08D" w:themeColor="accent6" w:themeTint="99"/>
        </w:pBdr>
      </w:pPr>
      <w:r>
        <w:t>S</w:t>
      </w:r>
      <w:r w:rsidR="00873FC9">
        <w:t>oups</w:t>
      </w:r>
      <w:r w:rsidR="001146F8">
        <w:t xml:space="preserve"> &amp; salads</w:t>
      </w:r>
    </w:p>
    <w:tbl>
      <w:tblPr>
        <w:tblStyle w:val="TableGrid"/>
        <w:tblW w:w="1020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27"/>
        <w:gridCol w:w="322"/>
        <w:gridCol w:w="4958"/>
      </w:tblGrid>
      <w:tr w:rsidR="00BE3F42" w:rsidRPr="00CB3899" w14:paraId="2A7E8F76" w14:textId="77777777" w:rsidTr="00C35C9E">
        <w:trPr>
          <w:trHeight w:val="3943"/>
        </w:trPr>
        <w:tc>
          <w:tcPr>
            <w:tcW w:w="4927" w:type="dxa"/>
            <w:shd w:val="clear" w:color="auto" w:fill="auto"/>
          </w:tcPr>
          <w:tbl>
            <w:tblPr>
              <w:tblStyle w:val="TableGrid"/>
              <w:tblW w:w="4927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524"/>
              <w:gridCol w:w="403"/>
            </w:tblGrid>
            <w:tr w:rsidR="00E85FC7" w:rsidRPr="00CB3899" w14:paraId="4BC9C801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B345B0A" w14:textId="38A8574C" w:rsidR="00E85FC7" w:rsidRPr="00C73507" w:rsidRDefault="00E96782" w:rsidP="00E85FC7">
                  <w:pPr>
                    <w:pStyle w:val="Heading2"/>
                    <w:outlineLvl w:val="1"/>
                  </w:pPr>
                  <w:r>
                    <w:t xml:space="preserve">clam chowder </w:t>
                  </w:r>
                  <w:r>
                    <w:rPr>
                      <w:noProof/>
                    </w:rPr>
                    <w:drawing>
                      <wp:inline distT="0" distB="0" distL="0" distR="0" wp14:anchorId="2D29C365" wp14:editId="3639C9CA">
                        <wp:extent cx="109728" cy="109728"/>
                        <wp:effectExtent l="0" t="0" r="5080" b="5080"/>
                        <wp:docPr id="61" name="Picture 61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52957C2E" w14:textId="40F85AC3" w:rsidR="00E85FC7" w:rsidRPr="00FA7B66" w:rsidRDefault="00E96782" w:rsidP="00E85FC7">
                  <w:pPr>
                    <w:pStyle w:val="Heading3"/>
                    <w:outlineLvl w:val="2"/>
                  </w:pPr>
                  <w:r>
                    <w:t>6</w:t>
                  </w:r>
                  <w:r w:rsidR="00E85FC7"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85FC7" w:rsidRPr="00CB3899" w14:paraId="1570B177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4D2D8847" w14:textId="77777777" w:rsidR="00E96782" w:rsidRDefault="00E96782" w:rsidP="00E96782">
                  <w:pPr>
                    <w:pStyle w:val="Heading4"/>
                    <w:outlineLvl w:val="3"/>
                  </w:pPr>
                  <w:r>
                    <w:t>A creamy, white, New England style chowder.</w:t>
                  </w:r>
                </w:p>
                <w:p w14:paraId="170A994B" w14:textId="74AA6B73" w:rsidR="00E85FC7" w:rsidRDefault="00E96782" w:rsidP="00E85FC7">
                  <w:pPr>
                    <w:pStyle w:val="Heading4"/>
                    <w:outlineLvl w:val="3"/>
                  </w:pPr>
                  <w:r>
                    <w:t>Bowl size add $2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0CA79E4D" w14:textId="77777777" w:rsidR="00E85FC7" w:rsidRDefault="00E85FC7" w:rsidP="00E85FC7">
                  <w:pPr>
                    <w:pStyle w:val="Heading3"/>
                    <w:outlineLvl w:val="2"/>
                  </w:pPr>
                </w:p>
              </w:tc>
            </w:tr>
            <w:tr w:rsidR="00BE3F42" w:rsidRPr="00CB3899" w14:paraId="4599DAC3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1F54CC44" w14:textId="77777777" w:rsidR="00BE3F42" w:rsidRPr="00C73507" w:rsidRDefault="00BE3F42" w:rsidP="00BE3F42">
                  <w:pPr>
                    <w:pStyle w:val="Heading2"/>
                    <w:outlineLvl w:val="1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132D22B9" w14:textId="77777777" w:rsidR="00BE3F42" w:rsidRDefault="00BE3F42" w:rsidP="00BE3F42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206F9960" w14:textId="77777777" w:rsidTr="00C3582D">
              <w:trPr>
                <w:trHeight w:val="125"/>
              </w:trPr>
              <w:tc>
                <w:tcPr>
                  <w:tcW w:w="0" w:type="auto"/>
                  <w:shd w:val="clear" w:color="auto" w:fill="auto"/>
                  <w:vAlign w:val="bottom"/>
                </w:tcPr>
                <w:p w14:paraId="6BDE4A22" w14:textId="47AD20E2" w:rsidR="00BA3F46" w:rsidRPr="00E54F61" w:rsidRDefault="00BA3F46" w:rsidP="00BA3F46">
                  <w:pPr>
                    <w:pStyle w:val="Heading2"/>
                    <w:outlineLvl w:val="1"/>
                  </w:pPr>
                  <w:r>
                    <w:t xml:space="preserve">house salad </w:t>
                  </w:r>
                  <w:r>
                    <w:rPr>
                      <w:noProof/>
                    </w:rPr>
                    <w:drawing>
                      <wp:inline distT="0" distB="0" distL="0" distR="0" wp14:anchorId="57D35624" wp14:editId="619C8D53">
                        <wp:extent cx="109728" cy="109728"/>
                        <wp:effectExtent l="0" t="0" r="5080" b="5080"/>
                        <wp:docPr id="69" name="Picture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4DE698B8" wp14:editId="227DB671">
                        <wp:extent cx="109728" cy="109728"/>
                        <wp:effectExtent l="0" t="0" r="5080" b="5080"/>
                        <wp:docPr id="74" name="Picture 7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49CEDFE1" w14:textId="753BDFD7" w:rsidR="00BA3F46" w:rsidRDefault="00BA3F46" w:rsidP="00BA3F46">
                  <w:pPr>
                    <w:pStyle w:val="Heading3"/>
                    <w:outlineLvl w:val="2"/>
                  </w:pPr>
                  <w:r>
                    <w:t>6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5D7ECF8B" w14:textId="77777777" w:rsidTr="00E85FC7">
              <w:trPr>
                <w:trHeight w:val="230"/>
              </w:trPr>
              <w:tc>
                <w:tcPr>
                  <w:tcW w:w="0" w:type="auto"/>
                  <w:shd w:val="clear" w:color="auto" w:fill="auto"/>
                </w:tcPr>
                <w:p w14:paraId="745BBB28" w14:textId="292D6B13" w:rsidR="00BA3F46" w:rsidRDefault="00BA3F46" w:rsidP="00BA3F46">
                  <w:pPr>
                    <w:pStyle w:val="Heading4"/>
                    <w:outlineLvl w:val="3"/>
                  </w:pPr>
                  <w:r>
                    <w:t>Garden greens with tomatoes and red onion tossed in balsamic vinaigrette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7E27F213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57178EAD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4ECDF16" w14:textId="77777777" w:rsidR="00BA3F46" w:rsidRDefault="00BA3F46" w:rsidP="00BA3F46">
                  <w:pPr>
                    <w:pStyle w:val="Heading2"/>
                    <w:outlineLvl w:val="1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6E3735CB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32E24C52" w14:textId="77777777" w:rsidTr="00E85FC7">
              <w:trPr>
                <w:trHeight w:val="131"/>
              </w:trPr>
              <w:tc>
                <w:tcPr>
                  <w:tcW w:w="0" w:type="auto"/>
                  <w:shd w:val="clear" w:color="auto" w:fill="auto"/>
                </w:tcPr>
                <w:p w14:paraId="3DC96C46" w14:textId="17F07AC3" w:rsidR="00BA3F46" w:rsidRPr="00C73507" w:rsidRDefault="00BA3F46" w:rsidP="00BA3F46">
                  <w:pPr>
                    <w:pStyle w:val="Heading2"/>
                    <w:outlineLvl w:val="1"/>
                  </w:pPr>
                  <w:r>
                    <w:t xml:space="preserve">ICEBeRG WEDGE </w:t>
                  </w:r>
                  <w:r>
                    <w:rPr>
                      <w:noProof/>
                    </w:rPr>
                    <w:drawing>
                      <wp:inline distT="0" distB="0" distL="0" distR="0" wp14:anchorId="7FA24535" wp14:editId="0F45EF34">
                        <wp:extent cx="109728" cy="109728"/>
                        <wp:effectExtent l="0" t="0" r="5080" b="5080"/>
                        <wp:docPr id="64" name="Picture 6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08F65591" wp14:editId="6D3D4D93">
                        <wp:extent cx="109728" cy="109728"/>
                        <wp:effectExtent l="0" t="0" r="5080" b="5080"/>
                        <wp:docPr id="65" name="Picture 6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rPr>
                      <w:noProof/>
                    </w:rPr>
                    <w:drawing>
                      <wp:inline distT="0" distB="0" distL="0" distR="0" wp14:anchorId="63D5FF8E" wp14:editId="23B9CDDE">
                        <wp:extent cx="109728" cy="109728"/>
                        <wp:effectExtent l="0" t="0" r="5080" b="5080"/>
                        <wp:docPr id="66" name="Picture 66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734B82B5" w14:textId="7DAF5DAD" w:rsidR="00BA3F46" w:rsidRDefault="00BA3F46" w:rsidP="00BA3F46">
                  <w:pPr>
                    <w:pStyle w:val="Heading3"/>
                    <w:outlineLvl w:val="2"/>
                  </w:pPr>
                  <w:r>
                    <w:t>8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61D4CA5F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2E96B54A" w14:textId="71F42E21" w:rsidR="00BA3F46" w:rsidRDefault="00BA3F46" w:rsidP="00BA3F46">
                  <w:pPr>
                    <w:pStyle w:val="Heading4"/>
                    <w:outlineLvl w:val="3"/>
                  </w:pPr>
                  <w:r>
                    <w:t>A quarter-head of iceberg lettuce topped with bleu cheese dressing, bacon bits, and diced tomatoes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66B5A701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73C1463F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47410A4B" w14:textId="77777777" w:rsidR="00BA3F46" w:rsidRDefault="00BA3F46" w:rsidP="00BA3F46">
                  <w:pPr>
                    <w:pStyle w:val="Heading4"/>
                    <w:outlineLvl w:val="3"/>
                  </w:pP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2534C048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  <w:tr w:rsidR="00BA3F46" w:rsidRPr="00CB3899" w14:paraId="4087B5D6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2C897499" w14:textId="29B82500" w:rsidR="00BA3F46" w:rsidRDefault="00BA3F46" w:rsidP="00BA3F46">
                  <w:pPr>
                    <w:pStyle w:val="Heading2"/>
                    <w:outlineLvl w:val="1"/>
                  </w:pPr>
                  <w:r>
                    <w:t>chicken Cobb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304ACC2D" w14:textId="2C332455" w:rsidR="00BA3F46" w:rsidRDefault="00BA3F46" w:rsidP="00BA3F46">
                  <w:pPr>
                    <w:pStyle w:val="Heading3"/>
                    <w:outlineLvl w:val="2"/>
                  </w:pPr>
                  <w:r>
                    <w:t>14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BA3F46" w:rsidRPr="00CB3899" w14:paraId="4E9EEB44" w14:textId="77777777" w:rsidTr="00E85FC7">
              <w:trPr>
                <w:trHeight w:val="125"/>
              </w:trPr>
              <w:tc>
                <w:tcPr>
                  <w:tcW w:w="0" w:type="auto"/>
                  <w:shd w:val="clear" w:color="auto" w:fill="auto"/>
                </w:tcPr>
                <w:p w14:paraId="6A516292" w14:textId="1C5A7460" w:rsidR="00BA3F46" w:rsidRDefault="00BA3F46" w:rsidP="00BA3F46">
                  <w:pPr>
                    <w:pStyle w:val="Heading4"/>
                    <w:outlineLvl w:val="3"/>
                  </w:pPr>
                  <w:r>
                    <w:t>Roasted chicken breast over m</w:t>
                  </w:r>
                  <w:r w:rsidRPr="00812AE3">
                    <w:t>ixed greens topped with bacon</w:t>
                  </w:r>
                  <w:r>
                    <w:t xml:space="preserve"> bits</w:t>
                  </w:r>
                  <w:r w:rsidRPr="00812AE3">
                    <w:t xml:space="preserve">, </w:t>
                  </w:r>
                  <w:r>
                    <w:t xml:space="preserve">diced </w:t>
                  </w:r>
                  <w:r w:rsidRPr="00812AE3">
                    <w:t>tomato</w:t>
                  </w:r>
                  <w:r>
                    <w:t>es</w:t>
                  </w:r>
                  <w:r w:rsidRPr="00812AE3">
                    <w:t xml:space="preserve">, </w:t>
                  </w:r>
                  <w:r>
                    <w:t xml:space="preserve">sliced avocado, crumbled bleu cheese, and bleu cheese dressing. </w:t>
                  </w:r>
                </w:p>
              </w:tc>
              <w:tc>
                <w:tcPr>
                  <w:tcW w:w="0" w:type="auto"/>
                  <w:shd w:val="clear" w:color="auto" w:fill="auto"/>
                  <w:vAlign w:val="bottom"/>
                </w:tcPr>
                <w:p w14:paraId="4F3F68A9" w14:textId="77777777" w:rsidR="00BA3F46" w:rsidRDefault="00BA3F46" w:rsidP="00BA3F46">
                  <w:pPr>
                    <w:pStyle w:val="Heading3"/>
                    <w:outlineLvl w:val="2"/>
                  </w:pPr>
                </w:p>
              </w:tc>
            </w:tr>
          </w:tbl>
          <w:p w14:paraId="1695B05C" w14:textId="77777777" w:rsidR="00BE3F42" w:rsidRPr="00CB3899" w:rsidRDefault="00BE3F42" w:rsidP="003425BE">
            <w:pPr>
              <w:pStyle w:val="NoSpacing"/>
            </w:pPr>
          </w:p>
        </w:tc>
        <w:tc>
          <w:tcPr>
            <w:tcW w:w="322" w:type="dxa"/>
            <w:shd w:val="clear" w:color="auto" w:fill="auto"/>
          </w:tcPr>
          <w:p w14:paraId="079B8A20" w14:textId="77777777" w:rsidR="00BE3F42" w:rsidRPr="00CB3899" w:rsidRDefault="00BE3F42" w:rsidP="003425BE">
            <w:pPr>
              <w:pStyle w:val="NoSpacing"/>
            </w:pPr>
          </w:p>
        </w:tc>
        <w:tc>
          <w:tcPr>
            <w:tcW w:w="4958" w:type="dxa"/>
            <w:shd w:val="clear" w:color="auto" w:fill="auto"/>
          </w:tcPr>
          <w:tbl>
            <w:tblPr>
              <w:tblStyle w:val="TableGrid"/>
              <w:tblW w:w="4958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86"/>
              <w:gridCol w:w="472"/>
            </w:tblGrid>
            <w:tr w:rsidR="00E96782" w:rsidRPr="00CB3899" w14:paraId="791E3B3E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750E92C9" w14:textId="2DC476D3" w:rsidR="00E96782" w:rsidRPr="00D41A0B" w:rsidRDefault="00E96782" w:rsidP="00D41A0B">
                  <w:pPr>
                    <w:pStyle w:val="Heading2"/>
                    <w:outlineLvl w:val="1"/>
                  </w:pPr>
                  <w:r>
                    <w:t>french onion gratinée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B222CD1" w14:textId="280F5F7D" w:rsidR="00E96782" w:rsidRPr="00FA7B66" w:rsidRDefault="00E96782" w:rsidP="00E96782">
                  <w:pPr>
                    <w:pStyle w:val="Heading3"/>
                    <w:outlineLvl w:val="2"/>
                  </w:pPr>
                  <w:r>
                    <w:t>8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12E856E4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17D3BA41" w14:textId="1476DC51" w:rsidR="00E96782" w:rsidRPr="00E54F61" w:rsidRDefault="00E96782" w:rsidP="00E96782">
                  <w:pPr>
                    <w:pStyle w:val="Heading4"/>
                    <w:outlineLvl w:val="3"/>
                  </w:pPr>
                  <w:r>
                    <w:t>Traditional style French onion soup topped with melted Swiss and a touch of parmesan cheese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09D057D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673D0148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765A316E" w14:textId="77777777" w:rsidR="00E96782" w:rsidRPr="00C73507" w:rsidRDefault="00E96782" w:rsidP="00E96782">
                  <w:pPr>
                    <w:pStyle w:val="Heading2"/>
                    <w:outlineLvl w:val="1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7D274989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55818EB9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2A671261" w14:textId="074E8B4D" w:rsidR="00E96782" w:rsidRPr="00C73507" w:rsidRDefault="00BA3F46" w:rsidP="00E96782">
                  <w:pPr>
                    <w:pStyle w:val="Heading2"/>
                    <w:outlineLvl w:val="1"/>
                  </w:pPr>
                  <w:r>
                    <w:t>classic caesar</w:t>
                  </w:r>
                  <w:r w:rsidR="00711C92">
                    <w:t xml:space="preserve"> </w:t>
                  </w:r>
                  <w:r w:rsidR="00711C92">
                    <w:rPr>
                      <w:noProof/>
                    </w:rPr>
                    <w:drawing>
                      <wp:inline distT="0" distB="0" distL="0" distR="0" wp14:anchorId="2100FC18" wp14:editId="3DD3D99E">
                        <wp:extent cx="109728" cy="109728"/>
                        <wp:effectExtent l="0" t="0" r="5080" b="5080"/>
                        <wp:docPr id="28" name="Picture 28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" name="Veg.jpg"/>
                                <pic:cNvPicPr/>
                              </pic:nvPicPr>
                              <pic:blipFill>
                                <a:blip r:embed="rId9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711C92">
                    <w:rPr>
                      <w:noProof/>
                    </w:rPr>
                    <w:drawing>
                      <wp:inline distT="0" distB="0" distL="0" distR="0" wp14:anchorId="03506562" wp14:editId="3E4E120E">
                        <wp:extent cx="109728" cy="109728"/>
                        <wp:effectExtent l="0" t="0" r="5080" b="5080"/>
                        <wp:docPr id="29" name="Picture 2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F38EA4E" w14:textId="781C7247" w:rsidR="00E96782" w:rsidRDefault="00BA3F46" w:rsidP="00E96782">
                  <w:pPr>
                    <w:pStyle w:val="Heading3"/>
                    <w:outlineLvl w:val="2"/>
                  </w:pPr>
                  <w:r>
                    <w:t>8</w:t>
                  </w:r>
                  <w:r w:rsidR="00E96782"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4C71C75F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664D279F" w14:textId="30887EBF" w:rsidR="00E96782" w:rsidRPr="002375AA" w:rsidRDefault="00BA3F46" w:rsidP="00711C92">
                  <w:pPr>
                    <w:pStyle w:val="Heading4"/>
                    <w:outlineLvl w:val="3"/>
                  </w:pPr>
                  <w:r>
                    <w:t xml:space="preserve">Whole </w:t>
                  </w:r>
                  <w:commentRangeStart w:id="4"/>
                  <w:r w:rsidR="004E3D0F">
                    <w:t>R</w:t>
                  </w:r>
                  <w:r>
                    <w:t>omaine</w:t>
                  </w:r>
                  <w:commentRangeEnd w:id="4"/>
                  <w:r w:rsidR="004E3D0F">
                    <w:rPr>
                      <w:rStyle w:val="CommentReference"/>
                      <w:rFonts w:asciiTheme="minorHAnsi" w:hAnsiTheme="minorHAnsi"/>
                    </w:rPr>
                    <w:commentReference w:id="4"/>
                  </w:r>
                  <w:r>
                    <w:t xml:space="preserve"> leaves tossed with Caesar dressing and topped with shaved parmesan cheese, and anchovies. Entrée size add $3</w:t>
                  </w:r>
                  <w:r w:rsidR="00923E7B">
                    <w:t>. Add grilled chicken $4.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8F5E57D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4F80CDE4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43FA74FB" w14:textId="77777777" w:rsidR="00E96782" w:rsidRDefault="00E96782" w:rsidP="00E96782">
                  <w:pPr>
                    <w:pStyle w:val="Heading4"/>
                    <w:outlineLvl w:val="3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7A66A97B" w14:textId="77777777" w:rsidR="00E96782" w:rsidRPr="00C73507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E96782" w:rsidRPr="00CB3899" w14:paraId="0BEA6D35" w14:textId="77777777" w:rsidTr="00911E02">
              <w:trPr>
                <w:trHeight w:val="135"/>
              </w:trPr>
              <w:tc>
                <w:tcPr>
                  <w:tcW w:w="4524" w:type="pct"/>
                  <w:shd w:val="clear" w:color="auto" w:fill="auto"/>
                </w:tcPr>
                <w:p w14:paraId="20BA0278" w14:textId="5A664443" w:rsidR="00E96782" w:rsidRPr="00C73507" w:rsidRDefault="00711C92" w:rsidP="00E96782">
                  <w:pPr>
                    <w:pStyle w:val="Heading2"/>
                    <w:outlineLvl w:val="1"/>
                  </w:pPr>
                  <w:r>
                    <w:t xml:space="preserve">Tri-tip Salad </w:t>
                  </w:r>
                  <w:r>
                    <w:rPr>
                      <w:noProof/>
                    </w:rPr>
                    <w:drawing>
                      <wp:inline distT="0" distB="0" distL="0" distR="0" wp14:anchorId="76FF9E1A" wp14:editId="47613DC9">
                        <wp:extent cx="109728" cy="109728"/>
                        <wp:effectExtent l="0" t="0" r="5080" b="5080"/>
                        <wp:docPr id="4" name="Picture 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47" name="Wheat.jpg"/>
                                <pic:cNvPicPr/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="00E96782">
                    <w:rPr>
                      <w:noProof/>
                    </w:rPr>
                    <w:drawing>
                      <wp:inline distT="0" distB="0" distL="0" distR="0" wp14:anchorId="176A82F0" wp14:editId="6C2DE902">
                        <wp:extent cx="109728" cy="109728"/>
                        <wp:effectExtent l="0" t="0" r="5080" b="5080"/>
                        <wp:docPr id="23" name="Picture 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1AFD8BD7" w14:textId="65DA9F89" w:rsidR="00E96782" w:rsidRDefault="00E96782" w:rsidP="00E96782">
                  <w:pPr>
                    <w:pStyle w:val="Heading3"/>
                    <w:outlineLvl w:val="2"/>
                  </w:pPr>
                  <w:r>
                    <w:t>1</w:t>
                  </w:r>
                  <w:r w:rsidR="00D54AF7">
                    <w:t>6</w:t>
                  </w:r>
                  <w:r w:rsidRPr="00E54F61">
                    <w:rPr>
                      <w:vertAlign w:val="superscript"/>
                    </w:rPr>
                    <w:t>95</w:t>
                  </w:r>
                </w:p>
              </w:tc>
            </w:tr>
            <w:tr w:rsidR="00E96782" w:rsidRPr="00CB3899" w14:paraId="7D43AF9B" w14:textId="77777777" w:rsidTr="00911E02">
              <w:trPr>
                <w:trHeight w:val="246"/>
              </w:trPr>
              <w:tc>
                <w:tcPr>
                  <w:tcW w:w="4524" w:type="pct"/>
                  <w:shd w:val="clear" w:color="auto" w:fill="auto"/>
                </w:tcPr>
                <w:p w14:paraId="3B6C4346" w14:textId="168ECB1A" w:rsidR="00E96782" w:rsidRDefault="00711C92" w:rsidP="00E96782">
                  <w:pPr>
                    <w:pStyle w:val="Heading4"/>
                    <w:outlineLvl w:val="3"/>
                  </w:pPr>
                  <w:r>
                    <w:t xml:space="preserve">A sliced </w:t>
                  </w:r>
                  <w:r w:rsidRPr="00747CDC">
                    <w:rPr>
                      <w:i/>
                      <w:iCs/>
                    </w:rPr>
                    <w:t>6 oz.</w:t>
                  </w:r>
                  <w:r>
                    <w:t xml:space="preserve"> tri-tip steak char-broiled to order served over mixed greens with tomatoes, </w:t>
                  </w:r>
                  <w:r w:rsidR="00FB4F9A">
                    <w:t>red onions</w:t>
                  </w:r>
                  <w:r>
                    <w:t xml:space="preserve">, </w:t>
                  </w:r>
                  <w:r w:rsidR="00FB4F9A">
                    <w:t>blue cheese</w:t>
                  </w:r>
                  <w:r>
                    <w:t xml:space="preserve"> c</w:t>
                  </w:r>
                  <w:r w:rsidR="00FB4F9A">
                    <w:t>rumbles</w:t>
                  </w:r>
                  <w:r>
                    <w:t>, and herb vinaigrette</w:t>
                  </w: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435DB709" w14:textId="77777777" w:rsidR="00E96782" w:rsidRDefault="00E96782" w:rsidP="00E96782">
                  <w:pPr>
                    <w:pStyle w:val="Heading3"/>
                    <w:outlineLvl w:val="2"/>
                  </w:pPr>
                </w:p>
              </w:tc>
            </w:tr>
            <w:tr w:rsidR="00711C92" w:rsidRPr="00CB3899" w14:paraId="2FDF3B4B" w14:textId="77777777" w:rsidTr="00911E02">
              <w:trPr>
                <w:trHeight w:val="139"/>
              </w:trPr>
              <w:tc>
                <w:tcPr>
                  <w:tcW w:w="4524" w:type="pct"/>
                  <w:shd w:val="clear" w:color="auto" w:fill="auto"/>
                </w:tcPr>
                <w:p w14:paraId="6A7C141F" w14:textId="77777777" w:rsidR="00711C92" w:rsidRDefault="00711C92" w:rsidP="00711C92">
                  <w:pPr>
                    <w:pStyle w:val="Heading2"/>
                    <w:outlineLvl w:val="1"/>
                  </w:pPr>
                </w:p>
              </w:tc>
              <w:tc>
                <w:tcPr>
                  <w:tcW w:w="476" w:type="pct"/>
                  <w:shd w:val="clear" w:color="auto" w:fill="auto"/>
                  <w:vAlign w:val="bottom"/>
                </w:tcPr>
                <w:p w14:paraId="351CE08C" w14:textId="77777777" w:rsidR="00711C92" w:rsidRDefault="00711C92" w:rsidP="00E96782">
                  <w:pPr>
                    <w:pStyle w:val="Heading4"/>
                    <w:jc w:val="right"/>
                    <w:outlineLvl w:val="3"/>
                  </w:pPr>
                </w:p>
              </w:tc>
            </w:tr>
          </w:tbl>
          <w:p w14:paraId="72405EB7" w14:textId="77777777" w:rsidR="00BE3F42" w:rsidRPr="00CB3899" w:rsidRDefault="00BE3F42" w:rsidP="003425BE">
            <w:pPr>
              <w:pStyle w:val="NoSpacing"/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940"/>
        <w:tblW w:w="26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347"/>
      </w:tblGrid>
      <w:tr w:rsidR="00C35C9E" w:rsidRPr="009072A3" w14:paraId="44FB57B2" w14:textId="77777777" w:rsidTr="003425BE">
        <w:trPr>
          <w:trHeight w:val="312"/>
        </w:trPr>
        <w:tc>
          <w:tcPr>
            <w:tcW w:w="2692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bottom"/>
          </w:tcPr>
          <w:p w14:paraId="1B69CD72" w14:textId="77777777" w:rsidR="00C35C9E" w:rsidRPr="009072A3" w:rsidRDefault="00C35C9E" w:rsidP="003425BE">
            <w:pPr>
              <w:pStyle w:val="Heading2"/>
              <w:jc w:val="center"/>
              <w:outlineLvl w:val="1"/>
              <w:rPr>
                <w:b w:val="0"/>
                <w:noProof/>
              </w:rPr>
            </w:pPr>
            <w:r w:rsidRPr="009072A3">
              <w:rPr>
                <w:noProof/>
              </w:rPr>
              <w:t>KEY</w:t>
            </w:r>
          </w:p>
        </w:tc>
      </w:tr>
      <w:tr w:rsidR="00C35C9E" w:rsidRPr="009072A3" w14:paraId="393AD00F" w14:textId="77777777" w:rsidTr="003425BE">
        <w:trPr>
          <w:trHeight w:val="312"/>
        </w:trPr>
        <w:tc>
          <w:tcPr>
            <w:tcW w:w="1345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</w:tcBorders>
            <w:shd w:val="clear" w:color="auto" w:fill="auto"/>
          </w:tcPr>
          <w:p w14:paraId="796013DD" w14:textId="77777777" w:rsidR="00C35C9E" w:rsidRPr="009072A3" w:rsidRDefault="00C35C9E" w:rsidP="003425BE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57FFD1EF" wp14:editId="0C25A35B">
                  <wp:extent cx="109728" cy="109728"/>
                  <wp:effectExtent l="0" t="0" r="5080" b="5080"/>
                  <wp:docPr id="92" name="Picture 92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Baco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Pork</w:t>
            </w:r>
          </w:p>
        </w:tc>
        <w:tc>
          <w:tcPr>
            <w:tcW w:w="1347" w:type="dxa"/>
            <w:tcBorders>
              <w:top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75E6FB12" w14:textId="77777777" w:rsidR="00C35C9E" w:rsidRPr="009072A3" w:rsidRDefault="00C35C9E" w:rsidP="003425BE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1AF89242" wp14:editId="4D0FAA4B">
                  <wp:extent cx="109728" cy="109728"/>
                  <wp:effectExtent l="0" t="0" r="5080" b="508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Veg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Vegetarian</w:t>
            </w:r>
          </w:p>
        </w:tc>
      </w:tr>
      <w:tr w:rsidR="00C35C9E" w:rsidRPr="009072A3" w14:paraId="50368E59" w14:textId="77777777" w:rsidTr="003425BE">
        <w:trPr>
          <w:trHeight w:val="312"/>
        </w:trPr>
        <w:tc>
          <w:tcPr>
            <w:tcW w:w="1345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</w:tcPr>
          <w:p w14:paraId="204CA64B" w14:textId="77777777" w:rsidR="00C35C9E" w:rsidRPr="009072A3" w:rsidRDefault="00C35C9E" w:rsidP="003425BE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6D04E18D" wp14:editId="6F4DC40C">
                  <wp:extent cx="109728" cy="109728"/>
                  <wp:effectExtent l="0" t="0" r="5080" b="5080"/>
                  <wp:docPr id="96" name="Picture 96" descr="A close up of a mans 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pp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Spicy</w:t>
            </w:r>
          </w:p>
        </w:tc>
        <w:tc>
          <w:tcPr>
            <w:tcW w:w="1347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379452BB" w14:textId="77777777" w:rsidR="00C35C9E" w:rsidRPr="009072A3" w:rsidRDefault="00C35C9E" w:rsidP="003425BE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1566FADF" wp14:editId="2AB2EFE4">
                  <wp:extent cx="114300" cy="114300"/>
                  <wp:effectExtent l="0" t="0" r="0" b="0"/>
                  <wp:docPr id="97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Gluten-free</w:t>
            </w:r>
          </w:p>
        </w:tc>
      </w:tr>
    </w:tbl>
    <w:p w14:paraId="6433B83E" w14:textId="2F300235" w:rsidR="006F457B" w:rsidRDefault="006F457B" w:rsidP="006F457B"/>
    <w:p w14:paraId="5FD1835E" w14:textId="77777777" w:rsidR="006F457B" w:rsidRPr="006F457B" w:rsidRDefault="006F457B" w:rsidP="006F457B"/>
    <w:p w14:paraId="1D2D413C" w14:textId="77777777" w:rsidR="006F457B" w:rsidRDefault="006F457B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</w:p>
    <w:p w14:paraId="26A4DC00" w14:textId="77777777" w:rsidR="004466AC" w:rsidRDefault="004466AC" w:rsidP="00ED00A5">
      <w:pPr>
        <w:pStyle w:val="Heading1"/>
        <w:pBdr>
          <w:bottom w:val="single" w:sz="12" w:space="1" w:color="A8D08D" w:themeColor="accent6" w:themeTint="99"/>
        </w:pBdr>
        <w:spacing w:before="240" w:after="120"/>
        <w:jc w:val="left"/>
      </w:pPr>
    </w:p>
    <w:p w14:paraId="03BA9688" w14:textId="77777777" w:rsidR="004466AC" w:rsidRDefault="004466AC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</w:p>
    <w:p w14:paraId="7535531E" w14:textId="5F6B8A89" w:rsidR="004466AC" w:rsidRDefault="004466AC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  <w:r w:rsidRPr="004466AC">
        <w:rPr>
          <w:noProof/>
        </w:rPr>
        <w:drawing>
          <wp:inline distT="0" distB="0" distL="0" distR="0" wp14:anchorId="3BAE9A16" wp14:editId="345A228C">
            <wp:extent cx="1842149" cy="1127513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21194" cy="1175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1876" w14:textId="77777777" w:rsidR="004466AC" w:rsidRDefault="004466AC" w:rsidP="004466AC">
      <w:pPr>
        <w:pStyle w:val="Heading1"/>
        <w:pBdr>
          <w:bottom w:val="single" w:sz="12" w:space="1" w:color="A8D08D" w:themeColor="accent6" w:themeTint="99"/>
        </w:pBdr>
        <w:spacing w:before="240" w:after="120"/>
        <w:jc w:val="left"/>
      </w:pPr>
    </w:p>
    <w:p w14:paraId="50CB14A9" w14:textId="2DC022C1" w:rsidR="00FB4F9A" w:rsidRDefault="00FB4F9A" w:rsidP="00FB4F9A">
      <w:pPr>
        <w:pStyle w:val="Heading1"/>
        <w:pBdr>
          <w:bottom w:val="single" w:sz="12" w:space="1" w:color="A8D08D" w:themeColor="accent6" w:themeTint="99"/>
        </w:pBdr>
        <w:spacing w:before="240" w:after="120"/>
      </w:pPr>
      <w:r>
        <w:t>Sandwiches</w:t>
      </w:r>
    </w:p>
    <w:p w14:paraId="19E47C53" w14:textId="4D35248A" w:rsidR="00FB4F9A" w:rsidRPr="00A35831" w:rsidRDefault="00FB4F9A" w:rsidP="00FB4F9A">
      <w:pPr>
        <w:pStyle w:val="Heading4"/>
        <w:jc w:val="center"/>
      </w:pPr>
      <w:r w:rsidRPr="00A35831">
        <w:t xml:space="preserve">All sandwiches come with your choice of </w:t>
      </w:r>
      <w:r>
        <w:t xml:space="preserve">house salad, </w:t>
      </w:r>
      <w:r w:rsidRPr="00A35831">
        <w:t>French fries,</w:t>
      </w:r>
      <w:r w:rsidR="007B480A">
        <w:t xml:space="preserve"> sweet potato fries,</w:t>
      </w:r>
      <w:r w:rsidRPr="00A35831">
        <w:t xml:space="preserve"> coleslaw, or </w:t>
      </w:r>
      <w:r>
        <w:t>house fried potato chips</w:t>
      </w:r>
    </w:p>
    <w:tbl>
      <w:tblPr>
        <w:tblStyle w:val="TableGrid"/>
        <w:tblW w:w="101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903"/>
        <w:gridCol w:w="353"/>
        <w:gridCol w:w="4901"/>
      </w:tblGrid>
      <w:tr w:rsidR="00FB4F9A" w:rsidRPr="00CB3899" w14:paraId="4921958D" w14:textId="77777777" w:rsidTr="00FB4F9A">
        <w:trPr>
          <w:trHeight w:val="402"/>
        </w:trPr>
        <w:tc>
          <w:tcPr>
            <w:tcW w:w="4903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45"/>
              <w:gridCol w:w="458"/>
            </w:tblGrid>
            <w:tr w:rsidR="00FB4F9A" w:rsidRPr="00CB3899" w14:paraId="75EB8494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F6D9A49" w14:textId="78F06D43" w:rsidR="00FB4F9A" w:rsidRPr="00D41A0B" w:rsidRDefault="00FB4F9A" w:rsidP="00D41A0B">
                  <w:pPr>
                    <w:pStyle w:val="Heading2"/>
                    <w:outlineLvl w:val="1"/>
                  </w:pPr>
                  <w:r>
                    <w:t>crogan’s hamburger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4AC4AB46" w14:textId="27416AEC" w:rsidR="00FB4F9A" w:rsidRDefault="00FB4F9A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7B480A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3243AAC3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3CE763D8" w14:textId="02D35DEA" w:rsidR="00FB4F9A" w:rsidRDefault="00FB4F9A" w:rsidP="00FB4F9A">
                  <w:pPr>
                    <w:pStyle w:val="Heading4"/>
                    <w:outlineLvl w:val="3"/>
                  </w:pPr>
                  <w:commentRangeStart w:id="5"/>
                  <w:r>
                    <w:t>Choice of ground beef, ground turkey or Gardenburger.  Choice of cheese and served on a brioche bun.</w:t>
                  </w:r>
                  <w:commentRangeEnd w:id="5"/>
                  <w:r w:rsidR="00C93A6A">
                    <w:rPr>
                      <w:rStyle w:val="CommentReference"/>
                      <w:rFonts w:asciiTheme="minorHAnsi" w:hAnsiTheme="minorHAnsi"/>
                    </w:rPr>
                    <w:commentReference w:id="5"/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13EE2665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25E2E029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527694F9" w14:textId="77777777" w:rsidR="00FB4F9A" w:rsidRDefault="00FB4F9A" w:rsidP="003425BE">
                  <w:pPr>
                    <w:pStyle w:val="Heading2"/>
                    <w:outlineLvl w:val="1"/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A3DF4BE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5CACAFDB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6D824953" w14:textId="793E9F05" w:rsidR="00FB4F9A" w:rsidRPr="00C73507" w:rsidRDefault="00FB4F9A" w:rsidP="003425BE">
                  <w:pPr>
                    <w:pStyle w:val="Heading2"/>
                    <w:outlineLvl w:val="1"/>
                  </w:pPr>
                  <w:r>
                    <w:t xml:space="preserve">tri tip steak sandwich 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3A43F8CD" w14:textId="77777777" w:rsidR="00FB4F9A" w:rsidRPr="00FA7B66" w:rsidRDefault="00FB4F9A" w:rsidP="003425BE">
                  <w:pPr>
                    <w:pStyle w:val="Heading3"/>
                    <w:outlineLvl w:val="2"/>
                  </w:pPr>
                  <w:r>
                    <w:t>14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1E9A3E2B" w14:textId="77777777" w:rsidTr="00FB4F9A">
              <w:trPr>
                <w:trHeight w:val="499"/>
              </w:trPr>
              <w:tc>
                <w:tcPr>
                  <w:tcW w:w="4533" w:type="pct"/>
                  <w:shd w:val="clear" w:color="auto" w:fill="auto"/>
                </w:tcPr>
                <w:p w14:paraId="67E3472A" w14:textId="3DAB8437" w:rsidR="00FB4F9A" w:rsidRDefault="00FB4F9A" w:rsidP="003425BE">
                  <w:pPr>
                    <w:pStyle w:val="Heading4"/>
                    <w:outlineLvl w:val="3"/>
                  </w:pPr>
                  <w:r>
                    <w:t>Char-broiled Tri Tip served open faced with cheddar cheese and topped with grilled onions.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152DF199" w14:textId="77777777" w:rsidR="00FB4F9A" w:rsidRDefault="00FB4F9A" w:rsidP="003425BE">
                  <w:pPr>
                    <w:pStyle w:val="Heading4"/>
                    <w:jc w:val="right"/>
                    <w:outlineLvl w:val="3"/>
                  </w:pPr>
                </w:p>
              </w:tc>
            </w:tr>
            <w:tr w:rsidR="00FB4F9A" w:rsidRPr="00CB3899" w14:paraId="52A0357D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E4FCB52" w14:textId="77777777" w:rsidR="00FB4F9A" w:rsidRDefault="00FB4F9A" w:rsidP="003425BE">
                  <w:pPr>
                    <w:pStyle w:val="Heading4"/>
                    <w:outlineLvl w:val="3"/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7637B824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697123" w:rsidRPr="00CB3899" w14:paraId="70CB3E08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5DB17FBC" w14:textId="561DD28C" w:rsidR="00697123" w:rsidRDefault="00697123" w:rsidP="00697123">
                  <w:pPr>
                    <w:pStyle w:val="Heading2"/>
                    <w:outlineLvl w:val="1"/>
                  </w:pPr>
                  <w:r>
                    <w:t>bacon &amp; avocado sandwich</w:t>
                  </w:r>
                  <w:r>
                    <w:rPr>
                      <w:noProof/>
                    </w:rPr>
                    <w:drawing>
                      <wp:inline distT="0" distB="0" distL="0" distR="0" wp14:anchorId="5123201F" wp14:editId="4B94283E">
                        <wp:extent cx="109728" cy="109728"/>
                        <wp:effectExtent l="0" t="0" r="5080" b="508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7D7E4934" w14:textId="5677D932" w:rsidR="00697123" w:rsidRDefault="00697123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7B480A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697123" w:rsidRPr="00CB3899" w14:paraId="52B5B800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7CDF8CDB" w14:textId="191A4ED9" w:rsidR="00697123" w:rsidRDefault="00697123" w:rsidP="003425BE">
                  <w:pPr>
                    <w:pStyle w:val="Heading4"/>
                    <w:outlineLvl w:val="3"/>
                  </w:pPr>
                  <w:commentRangeStart w:id="6"/>
                  <w:r>
                    <w:t>Served on toasted wheat</w:t>
                  </w:r>
                  <w:r w:rsidR="00BE0604">
                    <w:t xml:space="preserve"> with lettuce, tomato, and mayonnaise.</w:t>
                  </w:r>
                  <w:commentRangeEnd w:id="6"/>
                  <w:r w:rsidR="00E1209E">
                    <w:rPr>
                      <w:rStyle w:val="CommentReference"/>
                      <w:rFonts w:asciiTheme="minorHAnsi" w:hAnsiTheme="minorHAnsi"/>
                    </w:rPr>
                    <w:commentReference w:id="6"/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72BB46E" w14:textId="77777777" w:rsidR="00697123" w:rsidRDefault="00697123" w:rsidP="003425BE">
                  <w:pPr>
                    <w:pStyle w:val="Heading3"/>
                    <w:outlineLvl w:val="2"/>
                  </w:pPr>
                </w:p>
              </w:tc>
            </w:tr>
            <w:tr w:rsidR="00BE0604" w:rsidRPr="00CB3899" w14:paraId="0B49CDC9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1018343F" w14:textId="77777777" w:rsidR="00BE0604" w:rsidRDefault="00BE0604" w:rsidP="003425BE">
                  <w:pPr>
                    <w:pStyle w:val="Heading2"/>
                    <w:outlineLvl w:val="1"/>
                  </w:pP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0B991867" w14:textId="77777777" w:rsidR="00BE0604" w:rsidRDefault="00BE0604" w:rsidP="003425BE">
                  <w:pPr>
                    <w:pStyle w:val="Heading3"/>
                    <w:outlineLvl w:val="2"/>
                  </w:pPr>
                </w:p>
              </w:tc>
            </w:tr>
            <w:tr w:rsidR="0073233E" w:rsidRPr="00CB3899" w14:paraId="679CAED9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3D953B70" w14:textId="50CB7935" w:rsidR="0073233E" w:rsidRDefault="0073233E" w:rsidP="003425BE">
                  <w:pPr>
                    <w:pStyle w:val="Heading2"/>
                    <w:outlineLvl w:val="1"/>
                  </w:pPr>
                  <w:r>
                    <w:t>reuben sandwich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211617D3" w14:textId="3AA0032D" w:rsidR="0073233E" w:rsidRDefault="0073233E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D54AF7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1CCC82D0" w14:textId="77777777" w:rsidTr="00FB4F9A">
              <w:trPr>
                <w:trHeight w:val="274"/>
              </w:trPr>
              <w:tc>
                <w:tcPr>
                  <w:tcW w:w="4533" w:type="pct"/>
                  <w:shd w:val="clear" w:color="auto" w:fill="auto"/>
                </w:tcPr>
                <w:p w14:paraId="6730D25A" w14:textId="6D1F9286" w:rsidR="00FB4F9A" w:rsidRPr="00296176" w:rsidRDefault="0073233E" w:rsidP="0073233E">
                  <w:pPr>
                    <w:pStyle w:val="Heading4"/>
                    <w:outlineLvl w:val="3"/>
                  </w:pPr>
                  <w:commentRangeStart w:id="7"/>
                  <w:r>
                    <w:t>Delicious</w:t>
                  </w:r>
                  <w:commentRangeEnd w:id="7"/>
                  <w:r w:rsidR="004E3D0F">
                    <w:rPr>
                      <w:rStyle w:val="CommentReference"/>
                      <w:rFonts w:asciiTheme="minorHAnsi" w:hAnsiTheme="minorHAnsi"/>
                    </w:rPr>
                    <w:commentReference w:id="7"/>
                  </w:r>
                  <w:r>
                    <w:t xml:space="preserve"> house corned beef, Swiss, 1000 island dressing and </w:t>
                  </w:r>
                  <w:commentRangeStart w:id="8"/>
                  <w:r>
                    <w:t xml:space="preserve">sour kraut </w:t>
                  </w:r>
                  <w:commentRangeEnd w:id="8"/>
                  <w:r w:rsidR="000F640A">
                    <w:rPr>
                      <w:rStyle w:val="CommentReference"/>
                      <w:rFonts w:asciiTheme="minorHAnsi" w:hAnsiTheme="minorHAnsi"/>
                    </w:rPr>
                    <w:commentReference w:id="8"/>
                  </w:r>
                  <w:r>
                    <w:t>on toasted rye bread.</w:t>
                  </w:r>
                </w:p>
              </w:tc>
              <w:tc>
                <w:tcPr>
                  <w:tcW w:w="467" w:type="pct"/>
                  <w:shd w:val="clear" w:color="auto" w:fill="auto"/>
                  <w:vAlign w:val="bottom"/>
                </w:tcPr>
                <w:p w14:paraId="5702ADA5" w14:textId="7254EA73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</w:tbl>
          <w:p w14:paraId="4F751481" w14:textId="77777777" w:rsidR="00FB4F9A" w:rsidRPr="00CB3899" w:rsidRDefault="00FB4F9A" w:rsidP="003425BE">
            <w:pPr>
              <w:pStyle w:val="NoSpacing"/>
            </w:pPr>
          </w:p>
        </w:tc>
        <w:tc>
          <w:tcPr>
            <w:tcW w:w="353" w:type="dxa"/>
            <w:shd w:val="clear" w:color="auto" w:fill="auto"/>
          </w:tcPr>
          <w:p w14:paraId="59A079D2" w14:textId="77777777" w:rsidR="00FB4F9A" w:rsidRPr="00CB3899" w:rsidRDefault="00FB4F9A" w:rsidP="003425BE">
            <w:pPr>
              <w:pStyle w:val="NoSpacing"/>
            </w:pPr>
          </w:p>
        </w:tc>
        <w:tc>
          <w:tcPr>
            <w:tcW w:w="4901" w:type="dxa"/>
            <w:shd w:val="clear" w:color="auto" w:fill="auto"/>
          </w:tcPr>
          <w:tbl>
            <w:tblPr>
              <w:tblStyle w:val="TableGrid"/>
              <w:tblW w:w="5000" w:type="pct"/>
              <w:tblBorders>
                <w:top w:val="none" w:sz="0" w:space="0" w:color="auto"/>
                <w:left w:val="single" w:sz="12" w:space="0" w:color="A8D08D" w:themeColor="accent6" w:themeTint="99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32"/>
              <w:gridCol w:w="469"/>
            </w:tblGrid>
            <w:tr w:rsidR="00FB4F9A" w:rsidRPr="00CB3899" w14:paraId="56551956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B1FA61D" w14:textId="60F8277E" w:rsidR="00FB4F9A" w:rsidRDefault="00FB4F9A" w:rsidP="003425BE">
                  <w:pPr>
                    <w:pStyle w:val="Heading2"/>
                    <w:outlineLvl w:val="1"/>
                  </w:pPr>
                  <w:r>
                    <w:t>golden bear burger</w:t>
                  </w:r>
                  <w:r w:rsidR="00C35C9E">
                    <w:rPr>
                      <w:noProof/>
                    </w:rPr>
                    <w:drawing>
                      <wp:inline distT="0" distB="0" distL="0" distR="0" wp14:anchorId="2B0FF108" wp14:editId="1D9E8032">
                        <wp:extent cx="109728" cy="109728"/>
                        <wp:effectExtent l="0" t="0" r="5080" b="5080"/>
                        <wp:docPr id="85" name="Picture 85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3834A2C4" w14:textId="31D8DDEC" w:rsidR="00FB4F9A" w:rsidRDefault="00FB4F9A" w:rsidP="003425BE">
                  <w:pPr>
                    <w:pStyle w:val="Heading3"/>
                    <w:outlineLvl w:val="2"/>
                  </w:pPr>
                  <w:r>
                    <w:t>15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12FC982C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59F37667" w14:textId="255834A5" w:rsidR="00FB4F9A" w:rsidRDefault="00FB4F9A" w:rsidP="00FB4F9A">
                  <w:pPr>
                    <w:pStyle w:val="Heading4"/>
                    <w:outlineLvl w:val="3"/>
                  </w:pPr>
                  <w:r>
                    <w:t>Crogan’s ground beef hamburger served with cheddar cheese, grilled onions, and bacon, served on a brioche bun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C123EB5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06E37FE8" w14:textId="77777777" w:rsidTr="00FB4F9A">
              <w:trPr>
                <w:trHeight w:val="234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17BCACA" w14:textId="77777777" w:rsidR="00FB4F9A" w:rsidRDefault="00FB4F9A" w:rsidP="003425BE">
                  <w:pPr>
                    <w:pStyle w:val="Heading2"/>
                    <w:outlineLvl w:val="1"/>
                  </w:pP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51F8FFB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2399DC61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7C6E48C6" w14:textId="77777777" w:rsidR="00FB4F9A" w:rsidRPr="00EE7376" w:rsidRDefault="00FB4F9A" w:rsidP="003425BE">
                  <w:pPr>
                    <w:pStyle w:val="Heading2"/>
                    <w:outlineLvl w:val="1"/>
                    <w:rPr>
                      <w:sz w:val="22"/>
                    </w:rPr>
                  </w:pPr>
                  <w:r>
                    <w:t>california turkey club</w:t>
                  </w:r>
                  <w:r>
                    <w:rPr>
                      <w:noProof/>
                    </w:rPr>
                    <w:drawing>
                      <wp:inline distT="0" distB="0" distL="0" distR="0" wp14:anchorId="7ECD04CD" wp14:editId="1A3E21E3">
                        <wp:extent cx="109728" cy="109728"/>
                        <wp:effectExtent l="0" t="0" r="5080" b="5080"/>
                        <wp:docPr id="79" name="Picture 7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2DEACBD1" w14:textId="3E1CC209" w:rsidR="00FB4F9A" w:rsidRDefault="00FB4F9A" w:rsidP="003425BE">
                  <w:pPr>
                    <w:pStyle w:val="Heading3"/>
                    <w:outlineLvl w:val="2"/>
                  </w:pPr>
                  <w:r>
                    <w:t>1</w:t>
                  </w:r>
                  <w:r w:rsidR="007B480A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CB3899" w14:paraId="52980D5C" w14:textId="77777777" w:rsidTr="00FB4F9A">
              <w:trPr>
                <w:trHeight w:val="296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758075E2" w14:textId="3633650A" w:rsidR="00FB4F9A" w:rsidRDefault="00FB4F9A" w:rsidP="00FB4F9A">
                  <w:pPr>
                    <w:pStyle w:val="Heading4"/>
                    <w:outlineLvl w:val="3"/>
                  </w:pPr>
                  <w:r>
                    <w:t>Sliced turkey with bacon, avocado, lettuce, tomato, and mayonnaise on toasted sourdough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5C375A82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FB4F9A" w:rsidRPr="00CB3899" w14:paraId="58385D3C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4DE0E463" w14:textId="77777777" w:rsidR="00FB4F9A" w:rsidRDefault="00FB4F9A" w:rsidP="003425BE">
                  <w:pPr>
                    <w:pStyle w:val="Heading2"/>
                    <w:outlineLvl w:val="1"/>
                  </w:pP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47A67737" w14:textId="77777777" w:rsidR="00FB4F9A" w:rsidRDefault="00FB4F9A" w:rsidP="003425BE">
                  <w:pPr>
                    <w:pStyle w:val="Heading3"/>
                    <w:outlineLvl w:val="2"/>
                  </w:pPr>
                </w:p>
              </w:tc>
            </w:tr>
            <w:tr w:rsidR="00BE10CB" w:rsidRPr="00CB3899" w14:paraId="2B1F8DF2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0AB54D1D" w14:textId="05504F92" w:rsidR="00BE10CB" w:rsidRDefault="00BE0604" w:rsidP="003425BE">
                  <w:pPr>
                    <w:pStyle w:val="Heading2"/>
                    <w:outlineLvl w:val="1"/>
                  </w:pPr>
                  <w:r>
                    <w:t>chicken</w:t>
                  </w:r>
                  <w:r w:rsidR="00BE10CB">
                    <w:t xml:space="preserve"> sandwich</w:t>
                  </w:r>
                  <w:r w:rsidR="00C35C9E">
                    <w:rPr>
                      <w:noProof/>
                    </w:rPr>
                    <w:drawing>
                      <wp:inline distT="0" distB="0" distL="0" distR="0" wp14:anchorId="610BB259" wp14:editId="18C5E94F">
                        <wp:extent cx="109728" cy="109728"/>
                        <wp:effectExtent l="0" t="0" r="5080" b="5080"/>
                        <wp:docPr id="84" name="Picture 8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54" name="Bacon.jpg"/>
                                <pic:cNvPicPr/>
                              </pic:nvPicPr>
                              <pic:blipFill>
                                <a:blip r:embed="rId12" cstate="print">
                                  <a:extLst>
                                    <a:ext uri="{28A0092B-C50C-407E-A947-70E740481C1C}">
                                      <a14:useLocalDpi xmlns:a14="http://schemas.microsoft.com/office/drawing/2010/main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09728" cy="109728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685BF6FF" w14:textId="41704C8A" w:rsidR="00BE10CB" w:rsidRDefault="00BE10CB" w:rsidP="00BE10CB">
                  <w:pPr>
                    <w:pStyle w:val="Heading3"/>
                    <w:outlineLvl w:val="2"/>
                  </w:pPr>
                  <w:r>
                    <w:t>1</w:t>
                  </w:r>
                  <w:r w:rsidR="00D54AF7">
                    <w:t>4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BE10CB" w:rsidRPr="00CB3899" w14:paraId="258F028C" w14:textId="77777777" w:rsidTr="00FB4F9A">
              <w:trPr>
                <w:trHeight w:val="261"/>
              </w:trPr>
              <w:tc>
                <w:tcPr>
                  <w:tcW w:w="4522" w:type="pct"/>
                  <w:tcBorders>
                    <w:left w:val="nil"/>
                  </w:tcBorders>
                  <w:shd w:val="clear" w:color="auto" w:fill="auto"/>
                </w:tcPr>
                <w:p w14:paraId="6BDB4938" w14:textId="5D8ABF98" w:rsidR="00BE10CB" w:rsidRDefault="00BE0604" w:rsidP="00BE10CB">
                  <w:pPr>
                    <w:pStyle w:val="Heading4"/>
                    <w:outlineLvl w:val="3"/>
                  </w:pPr>
                  <w:commentRangeStart w:id="9"/>
                  <w:r>
                    <w:t xml:space="preserve">Chicken breast </w:t>
                  </w:r>
                  <w:commentRangeEnd w:id="9"/>
                  <w:r w:rsidR="004E3D0F">
                    <w:rPr>
                      <w:rStyle w:val="CommentReference"/>
                      <w:rFonts w:asciiTheme="minorHAnsi" w:hAnsiTheme="minorHAnsi"/>
                    </w:rPr>
                    <w:commentReference w:id="9"/>
                  </w:r>
                  <w:r>
                    <w:t>with avocado, bacon, provolone cheese mayonnaise, lettuce, tomato and served on a soft French roll</w:t>
                  </w:r>
                </w:p>
              </w:tc>
              <w:tc>
                <w:tcPr>
                  <w:tcW w:w="478" w:type="pct"/>
                  <w:shd w:val="clear" w:color="auto" w:fill="auto"/>
                  <w:vAlign w:val="bottom"/>
                </w:tcPr>
                <w:p w14:paraId="5694CD26" w14:textId="77777777" w:rsidR="00BE10CB" w:rsidRDefault="00BE10CB" w:rsidP="003425BE">
                  <w:pPr>
                    <w:pStyle w:val="Heading3"/>
                    <w:outlineLvl w:val="2"/>
                  </w:pPr>
                </w:p>
              </w:tc>
            </w:tr>
          </w:tbl>
          <w:p w14:paraId="649F2A2B" w14:textId="77777777" w:rsidR="00FB4F9A" w:rsidRPr="00CB3899" w:rsidRDefault="00FB4F9A" w:rsidP="003425BE">
            <w:pPr>
              <w:pStyle w:val="NoSpacing"/>
            </w:pPr>
          </w:p>
        </w:tc>
      </w:tr>
    </w:tbl>
    <w:p w14:paraId="49CDE718" w14:textId="61DBDBF3" w:rsidR="00EC5CD0" w:rsidRDefault="00BA3F46" w:rsidP="00102C5A">
      <w:pPr>
        <w:pStyle w:val="Heading1"/>
        <w:pBdr>
          <w:bottom w:val="single" w:sz="12" w:space="1" w:color="A8D08D" w:themeColor="accent6" w:themeTint="99"/>
        </w:pBdr>
      </w:pPr>
      <w:r>
        <w:t>entr</w:t>
      </w:r>
      <w:ins w:id="10" w:author="Mitchell Peterson" w:date="2020-05-22T16:47:00Z">
        <w:r w:rsidR="000F640A">
          <w:t>É</w:t>
        </w:r>
      </w:ins>
      <w:commentRangeStart w:id="11"/>
      <w:del w:id="12" w:author="Mitchell Peterson" w:date="2020-05-22T16:47:00Z">
        <w:r w:rsidDel="000F640A">
          <w:delText>e</w:delText>
        </w:r>
        <w:commentRangeEnd w:id="11"/>
        <w:r w:rsidR="000F640A" w:rsidDel="000F640A">
          <w:rPr>
            <w:rStyle w:val="CommentReference"/>
            <w:rFonts w:asciiTheme="minorHAnsi" w:hAnsiTheme="minorHAnsi"/>
            <w:b w:val="0"/>
            <w:caps w:val="0"/>
            <w:spacing w:val="0"/>
          </w:rPr>
          <w:commentReference w:id="11"/>
        </w:r>
      </w:del>
      <w:r>
        <w:t>es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866"/>
        <w:gridCol w:w="351"/>
        <w:gridCol w:w="4863"/>
      </w:tblGrid>
      <w:tr w:rsidR="00165F0B" w:rsidRPr="00CB3899" w14:paraId="5AA14E80" w14:textId="77777777" w:rsidTr="00BA3F46">
        <w:trPr>
          <w:trHeight w:val="359"/>
        </w:trPr>
        <w:tc>
          <w:tcPr>
            <w:tcW w:w="2413" w:type="pct"/>
            <w:shd w:val="clear" w:color="auto" w:fill="auto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10"/>
              <w:gridCol w:w="455"/>
            </w:tblGrid>
            <w:tr w:rsidR="00FC685F" w:rsidRPr="00CB3899" w14:paraId="7BE45D87" w14:textId="77777777" w:rsidTr="00BA3F46">
              <w:tc>
                <w:tcPr>
                  <w:tcW w:w="4410" w:type="dxa"/>
                  <w:shd w:val="clear" w:color="auto" w:fill="auto"/>
                </w:tcPr>
                <w:p w14:paraId="2C9C74F8" w14:textId="4D366C2F" w:rsidR="00FC685F" w:rsidRPr="00C73507" w:rsidRDefault="00400B8F" w:rsidP="002450CA">
                  <w:pPr>
                    <w:pStyle w:val="Heading2"/>
                    <w:outlineLvl w:val="1"/>
                  </w:pPr>
                  <w:r>
                    <w:t>braised short rib</w:t>
                  </w:r>
                  <w:r w:rsidR="00210DE5">
                    <w:t xml:space="preserve"> 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09401EA5" w14:textId="7A0F2A0E" w:rsidR="00FC685F" w:rsidRPr="00FA7B66" w:rsidRDefault="00400B8F" w:rsidP="00376100">
                  <w:pPr>
                    <w:pStyle w:val="Heading3"/>
                    <w:outlineLvl w:val="2"/>
                  </w:pPr>
                  <w:r>
                    <w:t>21</w:t>
                  </w:r>
                  <w:r w:rsidR="00FC685F"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C685F" w:rsidRPr="00CB3899" w14:paraId="25409FF0" w14:textId="77777777" w:rsidTr="00BA3F46">
              <w:tc>
                <w:tcPr>
                  <w:tcW w:w="4410" w:type="dxa"/>
                  <w:shd w:val="clear" w:color="auto" w:fill="auto"/>
                </w:tcPr>
                <w:p w14:paraId="02E51017" w14:textId="12EEB389" w:rsidR="00FC685F" w:rsidRPr="00C73507" w:rsidRDefault="00400B8F" w:rsidP="002450CA">
                  <w:pPr>
                    <w:pStyle w:val="Heading4"/>
                    <w:outlineLvl w:val="3"/>
                  </w:pPr>
                  <w:r>
                    <w:t>Tender, braised beef with demi glaze</w:t>
                  </w:r>
                  <w:r w:rsidR="00FB4F9A">
                    <w:t xml:space="preserve"> served</w:t>
                  </w:r>
                  <w:r w:rsidR="008B3D64">
                    <w:t xml:space="preserve"> with mashed potatoes and sautée</w:t>
                  </w:r>
                  <w:r w:rsidR="002040C3">
                    <w:t xml:space="preserve">d </w:t>
                  </w:r>
                  <w:commentRangeStart w:id="13"/>
                  <w:r>
                    <w:t>Brussel</w:t>
                  </w:r>
                  <w:commentRangeEnd w:id="13"/>
                  <w:r w:rsidR="000F640A">
                    <w:rPr>
                      <w:rStyle w:val="CommentReference"/>
                      <w:rFonts w:asciiTheme="minorHAnsi" w:hAnsiTheme="minorHAnsi"/>
                    </w:rPr>
                    <w:commentReference w:id="13"/>
                  </w:r>
                  <w:r>
                    <w:t xml:space="preserve"> sprouts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28A6E234" w14:textId="77777777" w:rsidR="00FC685F" w:rsidRDefault="00FC685F" w:rsidP="00087744">
                  <w:pPr>
                    <w:pStyle w:val="Heading3"/>
                    <w:outlineLvl w:val="2"/>
                  </w:pPr>
                </w:p>
              </w:tc>
            </w:tr>
            <w:tr w:rsidR="002C2B4B" w:rsidRPr="00FA7B66" w14:paraId="773F2160" w14:textId="77777777" w:rsidTr="00BA3F46">
              <w:tc>
                <w:tcPr>
                  <w:tcW w:w="4410" w:type="dxa"/>
                  <w:shd w:val="clear" w:color="auto" w:fill="auto"/>
                </w:tcPr>
                <w:p w14:paraId="13EF00B4" w14:textId="77777777" w:rsidR="002C2B4B" w:rsidRDefault="002C2B4B" w:rsidP="002C2B4B">
                  <w:pPr>
                    <w:pStyle w:val="Heading2"/>
                    <w:outlineLvl w:val="1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52FAB6AE" w14:textId="77777777" w:rsidR="002C2B4B" w:rsidRDefault="002C2B4B" w:rsidP="002C2B4B">
                  <w:pPr>
                    <w:pStyle w:val="Heading3"/>
                    <w:outlineLvl w:val="2"/>
                  </w:pPr>
                </w:p>
              </w:tc>
            </w:tr>
            <w:tr w:rsidR="00F71116" w:rsidRPr="00FA7B66" w14:paraId="76EFEF4F" w14:textId="77777777" w:rsidTr="00BA3F46">
              <w:tc>
                <w:tcPr>
                  <w:tcW w:w="4410" w:type="dxa"/>
                  <w:shd w:val="clear" w:color="auto" w:fill="auto"/>
                </w:tcPr>
                <w:p w14:paraId="0002A5A0" w14:textId="5D1075C0" w:rsidR="00F71116" w:rsidRPr="00C73507" w:rsidRDefault="00FB4F9A" w:rsidP="00F71116">
                  <w:pPr>
                    <w:pStyle w:val="Heading2"/>
                    <w:outlineLvl w:val="1"/>
                  </w:pPr>
                  <w:r>
                    <w:t>fish tacos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009889ED" w14:textId="31D229FA" w:rsidR="00F71116" w:rsidRPr="00FA7B66" w:rsidRDefault="00FB4F9A" w:rsidP="00F71116">
                  <w:pPr>
                    <w:pStyle w:val="Heading3"/>
                    <w:outlineLvl w:val="2"/>
                  </w:pPr>
                  <w:r>
                    <w:t>1</w:t>
                  </w:r>
                  <w:r w:rsidR="00400B8F">
                    <w:t>7</w:t>
                  </w:r>
                  <w:r w:rsidR="00F71116"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FA7B66" w14:paraId="5BB48599" w14:textId="77777777" w:rsidTr="00BA3F46">
              <w:tc>
                <w:tcPr>
                  <w:tcW w:w="4410" w:type="dxa"/>
                  <w:shd w:val="clear" w:color="auto" w:fill="auto"/>
                </w:tcPr>
                <w:p w14:paraId="55EF9C38" w14:textId="23D04270" w:rsidR="00FB4F9A" w:rsidRDefault="00ED00A5" w:rsidP="00FB4F9A">
                  <w:pPr>
                    <w:pStyle w:val="Heading4"/>
                    <w:outlineLvl w:val="3"/>
                  </w:pPr>
                  <w:commentRangeStart w:id="14"/>
                  <w:r>
                    <w:t>Choose from g</w:t>
                  </w:r>
                  <w:r w:rsidR="00FB4F9A">
                    <w:t>rilled or beer-battered Pacific cod in two flour tortillas with</w:t>
                  </w:r>
                  <w:commentRangeEnd w:id="14"/>
                  <w:r w:rsidR="000F640A">
                    <w:rPr>
                      <w:rStyle w:val="CommentReference"/>
                      <w:rFonts w:asciiTheme="minorHAnsi" w:hAnsiTheme="minorHAnsi"/>
                    </w:rPr>
                    <w:commentReference w:id="14"/>
                  </w:r>
                  <w:r w:rsidR="00FB4F9A">
                    <w:t xml:space="preserve"> shredded iceberg, </w:t>
                  </w:r>
                  <w:proofErr w:type="spellStart"/>
                  <w:r w:rsidR="00FB4F9A">
                    <w:t>pico</w:t>
                  </w:r>
                  <w:proofErr w:type="spellEnd"/>
                  <w:r w:rsidR="00FB4F9A">
                    <w:t xml:space="preserve"> de gallo, guacamole, and chipotle aioli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6448E636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:rsidRPr="00FA7B66" w14:paraId="3AA1562C" w14:textId="77777777" w:rsidTr="00BA3F46">
              <w:tc>
                <w:tcPr>
                  <w:tcW w:w="4410" w:type="dxa"/>
                  <w:shd w:val="clear" w:color="auto" w:fill="auto"/>
                </w:tcPr>
                <w:p w14:paraId="2C69FCD4" w14:textId="77777777" w:rsidR="00FB4F9A" w:rsidRDefault="00FB4F9A" w:rsidP="00FB4F9A">
                  <w:pPr>
                    <w:pStyle w:val="Heading4"/>
                    <w:outlineLvl w:val="3"/>
                  </w:pP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79152109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:rsidRPr="00FA7B66" w14:paraId="047FAAC5" w14:textId="77777777" w:rsidTr="00BA3F46">
              <w:tc>
                <w:tcPr>
                  <w:tcW w:w="4410" w:type="dxa"/>
                  <w:shd w:val="clear" w:color="auto" w:fill="auto"/>
                </w:tcPr>
                <w:p w14:paraId="59B29D0B" w14:textId="4563136A" w:rsidR="00FB4F9A" w:rsidRDefault="00FB4F9A" w:rsidP="00FB4F9A">
                  <w:pPr>
                    <w:pStyle w:val="Heading2"/>
                    <w:outlineLvl w:val="1"/>
                  </w:pPr>
                  <w:r>
                    <w:t>chicken picatta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343F8936" w14:textId="6294310F" w:rsidR="00FB4F9A" w:rsidRDefault="00FB4F9A" w:rsidP="00FB4F9A">
                  <w:pPr>
                    <w:pStyle w:val="Heading3"/>
                    <w:jc w:val="center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FA7B66" w14:paraId="6BCB05EA" w14:textId="77777777" w:rsidTr="00BA3F46">
              <w:tc>
                <w:tcPr>
                  <w:tcW w:w="4410" w:type="dxa"/>
                  <w:shd w:val="clear" w:color="auto" w:fill="auto"/>
                </w:tcPr>
                <w:p w14:paraId="0F255442" w14:textId="0A7BF21A" w:rsidR="00FB4F9A" w:rsidRDefault="00FB4F9A" w:rsidP="00FB4F9A">
                  <w:pPr>
                    <w:pStyle w:val="Heading4"/>
                    <w:outlineLvl w:val="3"/>
                  </w:pPr>
                  <w:r>
                    <w:t>Pan fried chicken breast with a lemon caper butter sauce served with mashed potatoes and sautéed green beans</w:t>
                  </w:r>
                </w:p>
              </w:tc>
              <w:tc>
                <w:tcPr>
                  <w:tcW w:w="455" w:type="dxa"/>
                  <w:shd w:val="clear" w:color="auto" w:fill="auto"/>
                  <w:vAlign w:val="bottom"/>
                </w:tcPr>
                <w:p w14:paraId="261E19A8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</w:tbl>
          <w:p w14:paraId="3B4489C3" w14:textId="77777777" w:rsidR="00165F0B" w:rsidRPr="00CB3899" w:rsidRDefault="00165F0B" w:rsidP="007A34E0">
            <w:pPr>
              <w:pStyle w:val="NoSpacing"/>
            </w:pPr>
          </w:p>
        </w:tc>
        <w:tc>
          <w:tcPr>
            <w:tcW w:w="174" w:type="pct"/>
            <w:shd w:val="clear" w:color="auto" w:fill="auto"/>
          </w:tcPr>
          <w:p w14:paraId="4F65D3EF" w14:textId="77777777" w:rsidR="00165F0B" w:rsidRPr="00CB3899" w:rsidRDefault="00165F0B" w:rsidP="007A34E0">
            <w:pPr>
              <w:pStyle w:val="NoSpacing"/>
            </w:pPr>
          </w:p>
        </w:tc>
        <w:tc>
          <w:tcPr>
            <w:tcW w:w="2412" w:type="pct"/>
            <w:shd w:val="clear" w:color="auto" w:fill="auto"/>
          </w:tcPr>
          <w:tbl>
            <w:tblPr>
              <w:tblStyle w:val="TableGrid"/>
              <w:tblW w:w="0" w:type="auto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396"/>
              <w:gridCol w:w="467"/>
            </w:tblGrid>
            <w:tr w:rsidR="00FB4F9A" w:rsidRPr="00FA7B66" w14:paraId="45D6E80A" w14:textId="77777777" w:rsidTr="00BA3F46">
              <w:tc>
                <w:tcPr>
                  <w:tcW w:w="4396" w:type="dxa"/>
                  <w:shd w:val="clear" w:color="auto" w:fill="auto"/>
                </w:tcPr>
                <w:p w14:paraId="23B2FE4E" w14:textId="7A1BC2C4" w:rsidR="00FB4F9A" w:rsidRDefault="00FB4F9A" w:rsidP="00F71116">
                  <w:pPr>
                    <w:pStyle w:val="Heading2"/>
                    <w:outlineLvl w:val="1"/>
                  </w:pPr>
                  <w:r>
                    <w:t>Fish &amp; chips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4D2CB88" w14:textId="258A07E9" w:rsidR="00FB4F9A" w:rsidRDefault="00FB4F9A" w:rsidP="00F71116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:rsidRPr="00FA7B66" w14:paraId="1816E993" w14:textId="77777777" w:rsidTr="00BA3F46">
              <w:tc>
                <w:tcPr>
                  <w:tcW w:w="4396" w:type="dxa"/>
                  <w:shd w:val="clear" w:color="auto" w:fill="auto"/>
                </w:tcPr>
                <w:p w14:paraId="6F107AAB" w14:textId="647C606E" w:rsidR="00FB4F9A" w:rsidRDefault="00FB4F9A" w:rsidP="00FB4F9A">
                  <w:pPr>
                    <w:pStyle w:val="Heading4"/>
                    <w:outlineLvl w:val="3"/>
                  </w:pPr>
                  <w:commentRangeStart w:id="15"/>
                  <w:r>
                    <w:t xml:space="preserve">Pacific cod fried crisp in a beer batter </w:t>
                  </w:r>
                  <w:commentRangeEnd w:id="15"/>
                  <w:r w:rsidR="004E3D0F">
                    <w:rPr>
                      <w:rStyle w:val="CommentReference"/>
                      <w:rFonts w:asciiTheme="minorHAnsi" w:hAnsiTheme="minorHAnsi"/>
                    </w:rPr>
                    <w:commentReference w:id="15"/>
                  </w:r>
                  <w:r>
                    <w:t>and served with sides of French fries and coleslaw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663EF3AC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:rsidRPr="00FA7B66" w14:paraId="3B73BF98" w14:textId="77777777" w:rsidTr="00BA3F46">
              <w:tc>
                <w:tcPr>
                  <w:tcW w:w="4396" w:type="dxa"/>
                  <w:shd w:val="clear" w:color="auto" w:fill="auto"/>
                </w:tcPr>
                <w:p w14:paraId="4B3DF3D5" w14:textId="77777777" w:rsidR="00FB4F9A" w:rsidRDefault="00FB4F9A" w:rsidP="00F71116">
                  <w:pPr>
                    <w:pStyle w:val="Heading2"/>
                    <w:outlineLvl w:val="1"/>
                  </w:pP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22C0045A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71116" w:rsidRPr="00FA7B66" w14:paraId="6222FB7C" w14:textId="77777777" w:rsidTr="00BA3F46">
              <w:tc>
                <w:tcPr>
                  <w:tcW w:w="4396" w:type="dxa"/>
                  <w:shd w:val="clear" w:color="auto" w:fill="auto"/>
                </w:tcPr>
                <w:p w14:paraId="09D2A042" w14:textId="685E34E7" w:rsidR="00F71116" w:rsidRPr="00C73507" w:rsidRDefault="00697123" w:rsidP="00F71116">
                  <w:pPr>
                    <w:pStyle w:val="Heading2"/>
                    <w:outlineLvl w:val="1"/>
                  </w:pPr>
                  <w:r>
                    <w:t>almond crusted cod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705AB01B" w14:textId="77777777" w:rsidR="00F71116" w:rsidRPr="00FA7B66" w:rsidRDefault="00F71116" w:rsidP="00F71116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71116" w14:paraId="59214E63" w14:textId="77777777" w:rsidTr="00BA3F46">
              <w:tc>
                <w:tcPr>
                  <w:tcW w:w="4396" w:type="dxa"/>
                  <w:shd w:val="clear" w:color="auto" w:fill="auto"/>
                </w:tcPr>
                <w:p w14:paraId="7316B1AA" w14:textId="1F4E8BE7" w:rsidR="00F71116" w:rsidRPr="00F71116" w:rsidRDefault="00C01B47" w:rsidP="00BA3F46">
                  <w:pPr>
                    <w:pStyle w:val="Heading4"/>
                    <w:outlineLvl w:val="3"/>
                  </w:pPr>
                  <w:r>
                    <w:t>Topped with a lemon butter sauce and s</w:t>
                  </w:r>
                  <w:r w:rsidR="00FB4F9A">
                    <w:t xml:space="preserve">erved with mashed potatoes and sautéed </w:t>
                  </w:r>
                  <w:commentRangeStart w:id="16"/>
                  <w:proofErr w:type="spellStart"/>
                  <w:r w:rsidR="00FB4F9A">
                    <w:t>brussel</w:t>
                  </w:r>
                  <w:commentRangeEnd w:id="16"/>
                  <w:proofErr w:type="spellEnd"/>
                  <w:r w:rsidR="00C93A6A">
                    <w:rPr>
                      <w:rStyle w:val="CommentReference"/>
                      <w:rFonts w:asciiTheme="minorHAnsi" w:hAnsiTheme="minorHAnsi"/>
                    </w:rPr>
                    <w:commentReference w:id="16"/>
                  </w:r>
                  <w:r w:rsidR="00FB4F9A">
                    <w:t xml:space="preserve"> sprouts.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48AABCFF" w14:textId="77777777" w:rsidR="00F71116" w:rsidRDefault="00F71116" w:rsidP="00F71116">
                  <w:pPr>
                    <w:pStyle w:val="Heading3"/>
                    <w:outlineLvl w:val="2"/>
                  </w:pPr>
                </w:p>
              </w:tc>
            </w:tr>
            <w:tr w:rsidR="00FB4F9A" w14:paraId="1CC35B65" w14:textId="77777777" w:rsidTr="00BA3F46">
              <w:tc>
                <w:tcPr>
                  <w:tcW w:w="4396" w:type="dxa"/>
                  <w:shd w:val="clear" w:color="auto" w:fill="auto"/>
                </w:tcPr>
                <w:p w14:paraId="720C5683" w14:textId="77777777" w:rsidR="00FB4F9A" w:rsidRDefault="00FB4F9A" w:rsidP="00BA3F46">
                  <w:pPr>
                    <w:pStyle w:val="Heading4"/>
                    <w:outlineLvl w:val="3"/>
                  </w:pP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5E5FD035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  <w:tr w:rsidR="00FB4F9A" w14:paraId="1905F5DA" w14:textId="77777777" w:rsidTr="00BA3F46">
              <w:tc>
                <w:tcPr>
                  <w:tcW w:w="4396" w:type="dxa"/>
                  <w:shd w:val="clear" w:color="auto" w:fill="auto"/>
                </w:tcPr>
                <w:p w14:paraId="472203E1" w14:textId="5F81846B" w:rsidR="00FB4F9A" w:rsidRDefault="00FB4F9A" w:rsidP="00FB4F9A">
                  <w:pPr>
                    <w:pStyle w:val="Heading2"/>
                    <w:outlineLvl w:val="1"/>
                  </w:pPr>
                  <w:r>
                    <w:t>chicken Linguine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7EFBB2C4" w14:textId="3DC57C35" w:rsidR="00FB4F9A" w:rsidRDefault="00FB4F9A" w:rsidP="00F71116">
                  <w:pPr>
                    <w:pStyle w:val="Heading3"/>
                    <w:outlineLvl w:val="2"/>
                  </w:pPr>
                  <w:r>
                    <w:t>17</w:t>
                  </w:r>
                  <w:r w:rsidRPr="00FA7B66">
                    <w:rPr>
                      <w:vertAlign w:val="superscript"/>
                    </w:rPr>
                    <w:t>95</w:t>
                  </w:r>
                </w:p>
              </w:tc>
            </w:tr>
            <w:tr w:rsidR="00FB4F9A" w14:paraId="3DE553BB" w14:textId="77777777" w:rsidTr="00BA3F46">
              <w:tc>
                <w:tcPr>
                  <w:tcW w:w="4396" w:type="dxa"/>
                  <w:shd w:val="clear" w:color="auto" w:fill="auto"/>
                </w:tcPr>
                <w:p w14:paraId="70D39FC5" w14:textId="3B4EA696" w:rsidR="00FB4F9A" w:rsidRDefault="00FB4F9A" w:rsidP="00FB4F9A">
                  <w:pPr>
                    <w:pStyle w:val="Heading4"/>
                    <w:outlineLvl w:val="3"/>
                  </w:pPr>
                  <w:r>
                    <w:t>Linguine with chicken, mushrooms, and diced tomatoes in a creamy Alfredo sauce</w:t>
                  </w:r>
                </w:p>
              </w:tc>
              <w:tc>
                <w:tcPr>
                  <w:tcW w:w="467" w:type="dxa"/>
                  <w:shd w:val="clear" w:color="auto" w:fill="auto"/>
                  <w:vAlign w:val="bottom"/>
                </w:tcPr>
                <w:p w14:paraId="01A54F71" w14:textId="77777777" w:rsidR="00FB4F9A" w:rsidRDefault="00FB4F9A" w:rsidP="00F71116">
                  <w:pPr>
                    <w:pStyle w:val="Heading3"/>
                    <w:outlineLvl w:val="2"/>
                  </w:pPr>
                </w:p>
              </w:tc>
            </w:tr>
          </w:tbl>
          <w:p w14:paraId="5BEAD2AE" w14:textId="77777777" w:rsidR="00165F0B" w:rsidRPr="00CB3899" w:rsidRDefault="00165F0B" w:rsidP="007A34E0">
            <w:pPr>
              <w:pStyle w:val="NoSpacing"/>
            </w:pPr>
          </w:p>
        </w:tc>
      </w:tr>
    </w:tbl>
    <w:tbl>
      <w:tblPr>
        <w:tblStyle w:val="TableGrid"/>
        <w:tblpPr w:leftFromText="180" w:rightFromText="180" w:vertAnchor="text" w:horzAnchor="margin" w:tblpXSpec="center" w:tblpY="940"/>
        <w:tblW w:w="269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345"/>
        <w:gridCol w:w="1347"/>
      </w:tblGrid>
      <w:tr w:rsidR="00C35C9E" w:rsidRPr="009072A3" w14:paraId="6CEDC28F" w14:textId="77777777" w:rsidTr="003425BE">
        <w:trPr>
          <w:trHeight w:val="312"/>
        </w:trPr>
        <w:tc>
          <w:tcPr>
            <w:tcW w:w="2692" w:type="dxa"/>
            <w:gridSpan w:val="2"/>
            <w:tcBorders>
              <w:top w:val="single" w:sz="12" w:space="0" w:color="A8D08D" w:themeColor="accent6" w:themeTint="99"/>
              <w:left w:val="single" w:sz="12" w:space="0" w:color="A8D08D" w:themeColor="accent6" w:themeTint="99"/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  <w:vAlign w:val="bottom"/>
          </w:tcPr>
          <w:p w14:paraId="784E3FAD" w14:textId="77777777" w:rsidR="00C35C9E" w:rsidRPr="009072A3" w:rsidRDefault="00C35C9E" w:rsidP="003425BE">
            <w:pPr>
              <w:pStyle w:val="Heading2"/>
              <w:jc w:val="center"/>
              <w:outlineLvl w:val="1"/>
              <w:rPr>
                <w:b w:val="0"/>
                <w:noProof/>
              </w:rPr>
            </w:pPr>
            <w:r w:rsidRPr="009072A3">
              <w:rPr>
                <w:noProof/>
              </w:rPr>
              <w:t>KEY</w:t>
            </w:r>
          </w:p>
        </w:tc>
      </w:tr>
      <w:tr w:rsidR="00C35C9E" w:rsidRPr="009072A3" w14:paraId="74B45931" w14:textId="77777777" w:rsidTr="003425BE">
        <w:trPr>
          <w:trHeight w:val="312"/>
        </w:trPr>
        <w:tc>
          <w:tcPr>
            <w:tcW w:w="1345" w:type="dxa"/>
            <w:tcBorders>
              <w:top w:val="single" w:sz="12" w:space="0" w:color="A8D08D" w:themeColor="accent6" w:themeTint="99"/>
              <w:left w:val="single" w:sz="12" w:space="0" w:color="A8D08D" w:themeColor="accent6" w:themeTint="99"/>
            </w:tcBorders>
            <w:shd w:val="clear" w:color="auto" w:fill="auto"/>
          </w:tcPr>
          <w:p w14:paraId="784DEBBF" w14:textId="77777777" w:rsidR="00C35C9E" w:rsidRPr="009072A3" w:rsidRDefault="00C35C9E" w:rsidP="003425BE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27C95987" wp14:editId="727C5161">
                  <wp:extent cx="109728" cy="109728"/>
                  <wp:effectExtent l="0" t="0" r="5080" b="5080"/>
                  <wp:docPr id="80" name="Picture 80" descr="A close up of a logo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Bacon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Pork</w:t>
            </w:r>
          </w:p>
        </w:tc>
        <w:tc>
          <w:tcPr>
            <w:tcW w:w="1347" w:type="dxa"/>
            <w:tcBorders>
              <w:top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6059EBB5" w14:textId="77777777" w:rsidR="00C35C9E" w:rsidRPr="009072A3" w:rsidRDefault="00C35C9E" w:rsidP="003425BE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264ADF11" wp14:editId="215C4726">
                  <wp:extent cx="109728" cy="109728"/>
                  <wp:effectExtent l="0" t="0" r="508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Veg.jp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Vegetarian</w:t>
            </w:r>
          </w:p>
        </w:tc>
      </w:tr>
      <w:tr w:rsidR="00C35C9E" w:rsidRPr="009072A3" w14:paraId="4299F7EF" w14:textId="77777777" w:rsidTr="003425BE">
        <w:trPr>
          <w:trHeight w:val="312"/>
        </w:trPr>
        <w:tc>
          <w:tcPr>
            <w:tcW w:w="1345" w:type="dxa"/>
            <w:tcBorders>
              <w:left w:val="single" w:sz="12" w:space="0" w:color="A8D08D" w:themeColor="accent6" w:themeTint="99"/>
              <w:bottom w:val="single" w:sz="12" w:space="0" w:color="A8D08D" w:themeColor="accent6" w:themeTint="99"/>
            </w:tcBorders>
            <w:shd w:val="clear" w:color="auto" w:fill="auto"/>
          </w:tcPr>
          <w:p w14:paraId="45CE8FDB" w14:textId="77777777" w:rsidR="00C35C9E" w:rsidRPr="009072A3" w:rsidRDefault="00C35C9E" w:rsidP="003425BE">
            <w:pPr>
              <w:pStyle w:val="Heading4"/>
              <w:outlineLvl w:val="3"/>
            </w:pPr>
            <w:r>
              <w:rPr>
                <w:noProof/>
              </w:rPr>
              <w:drawing>
                <wp:inline distT="0" distB="0" distL="0" distR="0" wp14:anchorId="6C224A94" wp14:editId="7A93FE6E">
                  <wp:extent cx="109728" cy="109728"/>
                  <wp:effectExtent l="0" t="0" r="5080" b="5080"/>
                  <wp:docPr id="82" name="Picture 82" descr="A close up of a mans 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epper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" cy="109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Spicy</w:t>
            </w:r>
          </w:p>
        </w:tc>
        <w:tc>
          <w:tcPr>
            <w:tcW w:w="1347" w:type="dxa"/>
            <w:tcBorders>
              <w:bottom w:val="single" w:sz="12" w:space="0" w:color="A8D08D" w:themeColor="accent6" w:themeTint="99"/>
              <w:right w:val="single" w:sz="12" w:space="0" w:color="A8D08D" w:themeColor="accent6" w:themeTint="99"/>
            </w:tcBorders>
            <w:shd w:val="clear" w:color="auto" w:fill="auto"/>
          </w:tcPr>
          <w:p w14:paraId="2071A37F" w14:textId="77777777" w:rsidR="00C35C9E" w:rsidRPr="009072A3" w:rsidRDefault="00C35C9E" w:rsidP="003425BE">
            <w:pPr>
              <w:pStyle w:val="Heading4"/>
              <w:jc w:val="right"/>
              <w:outlineLvl w:val="3"/>
            </w:pPr>
            <w:r>
              <w:rPr>
                <w:noProof/>
              </w:rPr>
              <w:drawing>
                <wp:inline distT="0" distB="0" distL="0" distR="0" wp14:anchorId="1A94CD1B" wp14:editId="598D441F">
                  <wp:extent cx="114300" cy="114300"/>
                  <wp:effectExtent l="0" t="0" r="0" b="0"/>
                  <wp:docPr id="8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" cy="114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Gluten-free</w:t>
            </w:r>
          </w:p>
        </w:tc>
      </w:tr>
    </w:tbl>
    <w:p w14:paraId="42D81B65" w14:textId="77777777" w:rsidR="00275F49" w:rsidRPr="006F457B" w:rsidRDefault="00275F49" w:rsidP="0073233E">
      <w:pPr>
        <w:pStyle w:val="Heading1"/>
        <w:jc w:val="left"/>
      </w:pPr>
    </w:p>
    <w:p w14:paraId="6BE02290" w14:textId="109ADE7C" w:rsidR="00275F49" w:rsidRDefault="00275F49" w:rsidP="003B312B">
      <w:pPr>
        <w:pStyle w:val="NoSpacing"/>
      </w:pPr>
    </w:p>
    <w:p w14:paraId="2055EB61" w14:textId="77777777" w:rsidR="00275F49" w:rsidRDefault="00275F49" w:rsidP="003B312B">
      <w:pPr>
        <w:pStyle w:val="NoSpacing"/>
      </w:pPr>
    </w:p>
    <w:p w14:paraId="13F200BF" w14:textId="41C2A16B" w:rsidR="00A2055D" w:rsidRDefault="00A2055D" w:rsidP="00671AD0">
      <w:pPr>
        <w:spacing w:line="259" w:lineRule="auto"/>
      </w:pPr>
    </w:p>
    <w:sectPr w:rsidR="00A2055D" w:rsidSect="00FB4F9A">
      <w:footerReference w:type="even" r:id="rId17"/>
      <w:footerReference w:type="default" r:id="rId18"/>
      <w:pgSz w:w="12240" w:h="15840" w:code="5"/>
      <w:pgMar w:top="360" w:right="1080" w:bottom="1080" w:left="1080" w:header="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1" w:author="Mitchell Peterson" w:date="2020-05-22T17:02:00Z" w:initials="MP">
    <w:p w14:paraId="44770F5A" w14:textId="663E00B9" w:rsidR="004352CB" w:rsidRDefault="004352CB">
      <w:pPr>
        <w:pStyle w:val="CommentText"/>
      </w:pPr>
      <w:r>
        <w:rPr>
          <w:rStyle w:val="CommentReference"/>
        </w:rPr>
        <w:annotationRef/>
      </w:r>
      <w:r>
        <w:t>Maybe add “&amp; CHIPS”</w:t>
      </w:r>
    </w:p>
  </w:comment>
  <w:comment w:id="4" w:author="Mitchell Peterson" w:date="2020-05-22T16:37:00Z" w:initials="MP">
    <w:p w14:paraId="7F733C4D" w14:textId="5010815D" w:rsidR="004E3D0F" w:rsidRDefault="004E3D0F">
      <w:pPr>
        <w:pStyle w:val="CommentText"/>
      </w:pPr>
      <w:r>
        <w:rPr>
          <w:rStyle w:val="CommentReference"/>
        </w:rPr>
        <w:annotationRef/>
      </w:r>
      <w:r>
        <w:t>Doesn’t need to be capitalized.</w:t>
      </w:r>
    </w:p>
  </w:comment>
  <w:comment w:id="5" w:author="Mitchell Peterson" w:date="2020-05-22T16:24:00Z" w:initials="MP">
    <w:p w14:paraId="3BA2CD39" w14:textId="446AB716" w:rsidR="00C93A6A" w:rsidRDefault="00C93A6A">
      <w:pPr>
        <w:pStyle w:val="CommentText"/>
      </w:pPr>
      <w:r>
        <w:rPr>
          <w:rStyle w:val="CommentReference"/>
        </w:rPr>
        <w:annotationRef/>
      </w:r>
      <w:r>
        <w:t>Maybe reads better as: “</w:t>
      </w:r>
      <w:r w:rsidR="004E3D0F">
        <w:t>Option</w:t>
      </w:r>
      <w:r>
        <w:t xml:space="preserve"> of </w:t>
      </w:r>
      <w:r>
        <w:t>cheese</w:t>
      </w:r>
      <w:r>
        <w:t>, served on a brioche bun.”</w:t>
      </w:r>
      <w:r w:rsidR="004E3D0F">
        <w:t xml:space="preserve"> Up to you.</w:t>
      </w:r>
    </w:p>
  </w:comment>
  <w:comment w:id="6" w:author="Mitchell Peterson" w:date="2020-05-22T16:57:00Z" w:initials="MP">
    <w:p w14:paraId="61FAAB16" w14:textId="79ECE7EF" w:rsidR="00E1209E" w:rsidRDefault="00E1209E">
      <w:pPr>
        <w:pStyle w:val="CommentText"/>
      </w:pPr>
      <w:r>
        <w:rPr>
          <w:rStyle w:val="CommentReference"/>
        </w:rPr>
        <w:annotationRef/>
      </w:r>
      <w:r>
        <w:t xml:space="preserve">Just a thought on the ingredients themselves. People may find this more appealing if you leave off the mayo and put some melted cheese and sliced tomato on it instead. </w:t>
      </w:r>
    </w:p>
  </w:comment>
  <w:comment w:id="7" w:author="Mitchell Peterson" w:date="2020-05-22T16:32:00Z" w:initials="MP">
    <w:p w14:paraId="4814CFC6" w14:textId="77777777" w:rsidR="004E3D0F" w:rsidRDefault="004E3D0F">
      <w:pPr>
        <w:pStyle w:val="CommentText"/>
      </w:pPr>
      <w:r>
        <w:rPr>
          <w:rStyle w:val="CommentReference"/>
        </w:rPr>
        <w:annotationRef/>
      </w:r>
      <w:r w:rsidRPr="004E3D0F">
        <w:rPr>
          <w:strike/>
        </w:rPr>
        <w:t>Delicious</w:t>
      </w:r>
      <w:r>
        <w:rPr>
          <w:strike/>
        </w:rPr>
        <w:t>,</w:t>
      </w:r>
      <w:r>
        <w:t xml:space="preserve"> just remove delicious. I don’t think it’s needed. </w:t>
      </w:r>
    </w:p>
    <w:p w14:paraId="2E5EFC6E" w14:textId="77777777" w:rsidR="004E3D0F" w:rsidRDefault="004E3D0F">
      <w:pPr>
        <w:pStyle w:val="CommentText"/>
      </w:pPr>
    </w:p>
    <w:p w14:paraId="4CFE9D3C" w14:textId="6173B120" w:rsidR="004E3D0F" w:rsidRPr="004E3D0F" w:rsidRDefault="004E3D0F">
      <w:pPr>
        <w:pStyle w:val="CommentText"/>
        <w:rPr>
          <w:strike/>
        </w:rPr>
      </w:pPr>
      <w:r>
        <w:t>“H</w:t>
      </w:r>
      <w:r>
        <w:t>ouse corned beef, Swiss, 1000 island dressing and sour kraut on toasted rye bread.</w:t>
      </w:r>
      <w:r>
        <w:t>”</w:t>
      </w:r>
    </w:p>
  </w:comment>
  <w:comment w:id="8" w:author="Mitchell Peterson" w:date="2020-05-22T16:49:00Z" w:initials="MP">
    <w:p w14:paraId="4D3B36A8" w14:textId="087DED06" w:rsidR="000F640A" w:rsidRDefault="000F640A">
      <w:pPr>
        <w:pStyle w:val="CommentText"/>
      </w:pPr>
      <w:r>
        <w:rPr>
          <w:rStyle w:val="CommentReference"/>
        </w:rPr>
        <w:annotationRef/>
      </w:r>
      <w:r>
        <w:t>“sauerkraut</w:t>
      </w:r>
      <w:r w:rsidR="00E1209E">
        <w:t>” my mistake from the first time I did the menu.</w:t>
      </w:r>
    </w:p>
  </w:comment>
  <w:comment w:id="9" w:author="Mitchell Peterson" w:date="2020-05-22T16:34:00Z" w:initials="MP">
    <w:p w14:paraId="0D06DFB5" w14:textId="1A9EF073" w:rsidR="004E3D0F" w:rsidRDefault="004E3D0F">
      <w:pPr>
        <w:pStyle w:val="CommentText"/>
      </w:pPr>
      <w:r>
        <w:rPr>
          <w:rStyle w:val="CommentReference"/>
        </w:rPr>
        <w:annotationRef/>
      </w:r>
      <w:r>
        <w:t>I feel like it’s missing a descriptive word. (Grilled? Roasted? Baked?)</w:t>
      </w:r>
    </w:p>
  </w:comment>
  <w:comment w:id="11" w:author="Mitchell Peterson" w:date="2020-05-22T16:46:00Z" w:initials="MP">
    <w:p w14:paraId="31B0D12D" w14:textId="3450DB1E" w:rsidR="000F640A" w:rsidRDefault="000F640A">
      <w:pPr>
        <w:pStyle w:val="CommentText"/>
      </w:pPr>
      <w:r>
        <w:rPr>
          <w:rStyle w:val="CommentReference"/>
        </w:rPr>
        <w:annotationRef/>
      </w:r>
      <w:r>
        <w:t xml:space="preserve">É </w:t>
      </w:r>
    </w:p>
  </w:comment>
  <w:comment w:id="13" w:author="Mitchell Peterson" w:date="2020-05-22T16:48:00Z" w:initials="MP">
    <w:p w14:paraId="4A91D67D" w14:textId="53A3C7F7" w:rsidR="000F640A" w:rsidRDefault="000F640A">
      <w:pPr>
        <w:pStyle w:val="CommentText"/>
      </w:pPr>
      <w:r>
        <w:rPr>
          <w:rStyle w:val="CommentReference"/>
        </w:rPr>
        <w:annotationRef/>
      </w:r>
      <w:r>
        <w:t>“Brussels”</w:t>
      </w:r>
    </w:p>
  </w:comment>
  <w:comment w:id="14" w:author="Mitchell Peterson" w:date="2020-05-22T16:41:00Z" w:initials="MP">
    <w:p w14:paraId="2A04439E" w14:textId="008CB964" w:rsidR="000F640A" w:rsidRDefault="000F640A">
      <w:pPr>
        <w:pStyle w:val="CommentText"/>
      </w:pPr>
      <w:r>
        <w:rPr>
          <w:rStyle w:val="CommentReference"/>
        </w:rPr>
        <w:annotationRef/>
      </w:r>
      <w:r>
        <w:t>It may be better to say: “</w:t>
      </w:r>
      <w:r>
        <w:t>Choose from grilled or beer-battered Pacific cod</w:t>
      </w:r>
      <w:r>
        <w:t xml:space="preserve">, </w:t>
      </w:r>
      <w:r>
        <w:t>two flour tortillas with</w:t>
      </w:r>
      <w:r>
        <w:rPr>
          <w:rStyle w:val="CommentReference"/>
        </w:rPr>
        <w:annotationRef/>
      </w:r>
      <w:r>
        <w:t>…”</w:t>
      </w:r>
    </w:p>
  </w:comment>
  <w:comment w:id="15" w:author="Mitchell Peterson" w:date="2020-05-22T16:39:00Z" w:initials="MP">
    <w:p w14:paraId="797447ED" w14:textId="7CF83B11" w:rsidR="000F640A" w:rsidRDefault="004E3D0F">
      <w:pPr>
        <w:pStyle w:val="CommentText"/>
      </w:pPr>
      <w:r>
        <w:rPr>
          <w:rStyle w:val="CommentReference"/>
        </w:rPr>
        <w:annotationRef/>
      </w:r>
      <w:r>
        <w:t xml:space="preserve">Not sure </w:t>
      </w:r>
      <w:r w:rsidR="000F640A">
        <w:t xml:space="preserve">about this one </w:t>
      </w:r>
      <w:r>
        <w:t xml:space="preserve">but may </w:t>
      </w:r>
      <w:r w:rsidR="000F640A">
        <w:t xml:space="preserve">need commas. </w:t>
      </w:r>
    </w:p>
    <w:p w14:paraId="128C3E6B" w14:textId="772D9043" w:rsidR="004E3D0F" w:rsidRDefault="000F640A">
      <w:pPr>
        <w:pStyle w:val="CommentText"/>
      </w:pPr>
      <w:r>
        <w:t>“</w:t>
      </w:r>
      <w:r>
        <w:t>Pacific cod</w:t>
      </w:r>
      <w:r>
        <w:t>,</w:t>
      </w:r>
      <w:r>
        <w:t xml:space="preserve"> fried crisp</w:t>
      </w:r>
      <w:r>
        <w:t>,</w:t>
      </w:r>
      <w:r>
        <w:t xml:space="preserve"> in a beer batter</w:t>
      </w:r>
      <w:r>
        <w:t xml:space="preserve"> and served with….</w:t>
      </w:r>
      <w:r>
        <w:t xml:space="preserve"> </w:t>
      </w:r>
      <w:r>
        <w:rPr>
          <w:rStyle w:val="CommentReference"/>
        </w:rPr>
        <w:annotationRef/>
      </w:r>
      <w:r>
        <w:t>”</w:t>
      </w:r>
    </w:p>
  </w:comment>
  <w:comment w:id="16" w:author="Mitchell Peterson" w:date="2020-05-22T16:20:00Z" w:initials="MP">
    <w:p w14:paraId="2F401FA0" w14:textId="1FF085F8" w:rsidR="00C93A6A" w:rsidRDefault="00C93A6A">
      <w:pPr>
        <w:pStyle w:val="CommentText"/>
      </w:pPr>
      <w:r>
        <w:rPr>
          <w:rStyle w:val="CommentReference"/>
        </w:rPr>
        <w:annotationRef/>
      </w:r>
      <w:r>
        <w:t>It should be capitalized, and it has an “s” at the end. Named after the city Brussels in Belgian. “Brussels”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44770F5A" w15:done="0"/>
  <w15:commentEx w15:paraId="7F733C4D" w15:done="0"/>
  <w15:commentEx w15:paraId="3BA2CD39" w15:done="0"/>
  <w15:commentEx w15:paraId="61FAAB16" w15:done="0"/>
  <w15:commentEx w15:paraId="4CFE9D3C" w15:done="0"/>
  <w15:commentEx w15:paraId="4D3B36A8" w15:done="0"/>
  <w15:commentEx w15:paraId="0D06DFB5" w15:done="0"/>
  <w15:commentEx w15:paraId="31B0D12D" w15:done="0"/>
  <w15:commentEx w15:paraId="4A91D67D" w15:done="0"/>
  <w15:commentEx w15:paraId="2A04439E" w15:done="0"/>
  <w15:commentEx w15:paraId="128C3E6B" w15:done="0"/>
  <w15:commentEx w15:paraId="2F401FA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2272840F" w16cex:dateUtc="2020-05-23T00:02:00Z"/>
  <w16cex:commentExtensible w16cex:durableId="22727E35" w16cex:dateUtc="2020-05-22T23:37:00Z"/>
  <w16cex:commentExtensible w16cex:durableId="22727B52" w16cex:dateUtc="2020-05-22T23:24:00Z"/>
  <w16cex:commentExtensible w16cex:durableId="2272830D" w16cex:dateUtc="2020-05-22T23:57:00Z"/>
  <w16cex:commentExtensible w16cex:durableId="22727D02" w16cex:dateUtc="2020-05-22T23:32:00Z"/>
  <w16cex:commentExtensible w16cex:durableId="22728116" w16cex:dateUtc="2020-05-22T23:49:00Z"/>
  <w16cex:commentExtensible w16cex:durableId="22727DA2" w16cex:dateUtc="2020-05-22T23:34:00Z"/>
  <w16cex:commentExtensible w16cex:durableId="22728066" w16cex:dateUtc="2020-05-22T23:46:00Z"/>
  <w16cex:commentExtensible w16cex:durableId="227280D9" w16cex:dateUtc="2020-05-22T23:48:00Z"/>
  <w16cex:commentExtensible w16cex:durableId="22727F4D" w16cex:dateUtc="2020-05-22T23:41:00Z"/>
  <w16cex:commentExtensible w16cex:durableId="22727EB8" w16cex:dateUtc="2020-05-22T23:39:00Z"/>
  <w16cex:commentExtensible w16cex:durableId="22727A3C" w16cex:dateUtc="2020-05-22T23:2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44770F5A" w16cid:durableId="2272840F"/>
  <w16cid:commentId w16cid:paraId="7F733C4D" w16cid:durableId="22727E35"/>
  <w16cid:commentId w16cid:paraId="3BA2CD39" w16cid:durableId="22727B52"/>
  <w16cid:commentId w16cid:paraId="61FAAB16" w16cid:durableId="2272830D"/>
  <w16cid:commentId w16cid:paraId="4CFE9D3C" w16cid:durableId="22727D02"/>
  <w16cid:commentId w16cid:paraId="4D3B36A8" w16cid:durableId="22728116"/>
  <w16cid:commentId w16cid:paraId="0D06DFB5" w16cid:durableId="22727DA2"/>
  <w16cid:commentId w16cid:paraId="31B0D12D" w16cid:durableId="22728066"/>
  <w16cid:commentId w16cid:paraId="4A91D67D" w16cid:durableId="227280D9"/>
  <w16cid:commentId w16cid:paraId="2A04439E" w16cid:durableId="22727F4D"/>
  <w16cid:commentId w16cid:paraId="128C3E6B" w16cid:durableId="22727EB8"/>
  <w16cid:commentId w16cid:paraId="2F401FA0" w16cid:durableId="22727A3C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B21B21" w14:textId="77777777" w:rsidR="00FE7CE0" w:rsidRDefault="00FE7CE0" w:rsidP="00D0047D">
      <w:pPr>
        <w:spacing w:after="0" w:line="240" w:lineRule="auto"/>
      </w:pPr>
      <w:r>
        <w:separator/>
      </w:r>
    </w:p>
  </w:endnote>
  <w:endnote w:type="continuationSeparator" w:id="0">
    <w:p w14:paraId="369D1EEF" w14:textId="77777777" w:rsidR="00FE7CE0" w:rsidRDefault="00FE7CE0" w:rsidP="00D004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BBF24FF-C85B-5243-80B1-116AE6E3ADE4}"/>
    <w:embedBold r:id="rId2" w:fontKey="{5B5A74B4-0D47-B44B-ACD1-FDD1B7518AA1}"/>
    <w:embedItalic r:id="rId3" w:fontKey="{B4C0B487-11BC-5541-9D67-CC759546EC5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4" w:fontKey="{A2BA5320-8131-BD44-9C3D-6A43B6AAD188}"/>
    <w:embedBold r:id="rId5" w:fontKey="{2168FC59-17C7-A343-B9B9-AD8872412BD0}"/>
  </w:font>
  <w:font w:name="Leelawadee UI">
    <w:panose1 w:val="020B0502040204020203"/>
    <w:charset w:val="DE"/>
    <w:family w:val="swiss"/>
    <w:pitch w:val="variable"/>
    <w:sig w:usb0="83000003" w:usb1="00000000" w:usb2="00010000" w:usb3="00000000" w:csb0="00010101" w:csb1="00000000"/>
    <w:embedBold r:id="rId6" w:fontKey="{196ACB0B-4349-AC45-B91B-42BC765A86F5}"/>
  </w:font>
  <w:font w:name="Leelawadee UI Semilight">
    <w:panose1 w:val="020B0402040204020203"/>
    <w:charset w:val="DE"/>
    <w:family w:val="swiss"/>
    <w:pitch w:val="variable"/>
    <w:sig w:usb0="83000003" w:usb1="00000000" w:usb2="00010000" w:usb3="00000000" w:csb0="00010101" w:csb1="00000000"/>
    <w:embedRegular r:id="rId7" w:fontKey="{7E41A00C-F5B5-F441-985F-E18762FADC55}"/>
    <w:embedBold r:id="rId8" w:fontKey="{F25101BA-3EF0-F04E-A3ED-525313C8C6E6}"/>
    <w:embedItalic r:id="rId9" w:fontKey="{26BBCC49-C0C7-3A40-8D7C-18A15387029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5BDA6256-450B-6542-B59B-2DA22581EE7B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1" w:fontKey="{3BD91478-B93A-2243-94DF-D55AF9E4C13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58B627" w14:textId="77777777" w:rsidR="00603741" w:rsidRPr="00EA3B72" w:rsidRDefault="00603741" w:rsidP="00A2443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A corkage fee of ten dollars per 750 mL may apply.</w:t>
    </w:r>
  </w:p>
  <w:p w14:paraId="7E50FA6A" w14:textId="77777777" w:rsidR="00603741" w:rsidRPr="00EA3B72" w:rsidRDefault="00603741" w:rsidP="00A2443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All items are subject to change without notice and availability may be limited.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085682" w14:textId="77777777" w:rsidR="00603741" w:rsidRPr="00EA3B72" w:rsidRDefault="00603741" w:rsidP="00C97D12">
    <w:pPr>
      <w:pStyle w:val="Footer"/>
      <w:jc w:val="center"/>
      <w:rPr>
        <w:color w:val="A6A6A6" w:themeColor="background1" w:themeShade="A6"/>
        <w:sz w:val="18"/>
        <w:szCs w:val="18"/>
      </w:rPr>
    </w:pPr>
    <w:r w:rsidRPr="00EA3B72">
      <w:rPr>
        <w:color w:val="A6A6A6" w:themeColor="background1" w:themeShade="A6"/>
        <w:sz w:val="18"/>
        <w:szCs w:val="18"/>
      </w:rPr>
      <w:t>Substitutions, split plates, and modifications may cost extra.</w:t>
    </w:r>
  </w:p>
  <w:p w14:paraId="32EB782B" w14:textId="77777777" w:rsidR="00603741" w:rsidRPr="003B312B" w:rsidRDefault="00603741" w:rsidP="003B312B">
    <w:pPr>
      <w:pStyle w:val="Footer"/>
      <w:jc w:val="center"/>
      <w:rPr>
        <w:color w:val="A6A6A6" w:themeColor="background1" w:themeShade="A6"/>
      </w:rPr>
    </w:pPr>
    <w:r w:rsidRPr="00EA3B72">
      <w:rPr>
        <w:color w:val="A6A6A6" w:themeColor="background1" w:themeShade="A6"/>
        <w:sz w:val="18"/>
        <w:szCs w:val="18"/>
      </w:rPr>
      <w:t>Please allow for an 18% gratuity to be added to parties of eight or more.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2E167F" w14:textId="77777777" w:rsidR="00FE7CE0" w:rsidRDefault="00FE7CE0" w:rsidP="00D0047D">
      <w:pPr>
        <w:spacing w:after="0" w:line="240" w:lineRule="auto"/>
      </w:pPr>
      <w:r>
        <w:separator/>
      </w:r>
    </w:p>
  </w:footnote>
  <w:footnote w:type="continuationSeparator" w:id="0">
    <w:p w14:paraId="02771F15" w14:textId="77777777" w:rsidR="00FE7CE0" w:rsidRDefault="00FE7CE0" w:rsidP="00D004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9F77D2"/>
    <w:multiLevelType w:val="hybridMultilevel"/>
    <w:tmpl w:val="1AEEA2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4B4E28"/>
    <w:multiLevelType w:val="hybridMultilevel"/>
    <w:tmpl w:val="D7EE4E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E817AA"/>
    <w:multiLevelType w:val="hybridMultilevel"/>
    <w:tmpl w:val="CFAA3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tchell Peterson">
    <w15:presenceInfo w15:providerId="Windows Live" w15:userId="de34fbe1f3b02a31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embedTrueTypeFonts/>
  <w:proofState w:spelling="clean" w:grammar="clean"/>
  <w:trackRevisions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3507"/>
    <w:rsid w:val="000014B2"/>
    <w:rsid w:val="0000156B"/>
    <w:rsid w:val="00006263"/>
    <w:rsid w:val="00012AF6"/>
    <w:rsid w:val="0001409E"/>
    <w:rsid w:val="00021656"/>
    <w:rsid w:val="0002334E"/>
    <w:rsid w:val="00026702"/>
    <w:rsid w:val="00040894"/>
    <w:rsid w:val="00040D3C"/>
    <w:rsid w:val="000420D1"/>
    <w:rsid w:val="00044307"/>
    <w:rsid w:val="000447FF"/>
    <w:rsid w:val="00046D59"/>
    <w:rsid w:val="000473E1"/>
    <w:rsid w:val="00062DE5"/>
    <w:rsid w:val="00063109"/>
    <w:rsid w:val="00064823"/>
    <w:rsid w:val="00077467"/>
    <w:rsid w:val="00081E01"/>
    <w:rsid w:val="000822CE"/>
    <w:rsid w:val="0008474F"/>
    <w:rsid w:val="0008544D"/>
    <w:rsid w:val="000859FB"/>
    <w:rsid w:val="00087744"/>
    <w:rsid w:val="00090BFA"/>
    <w:rsid w:val="00093E07"/>
    <w:rsid w:val="000952AD"/>
    <w:rsid w:val="000A51CE"/>
    <w:rsid w:val="000B5869"/>
    <w:rsid w:val="000B73EA"/>
    <w:rsid w:val="000C18D6"/>
    <w:rsid w:val="000D22D1"/>
    <w:rsid w:val="000D2D78"/>
    <w:rsid w:val="000E2F1F"/>
    <w:rsid w:val="000F10C1"/>
    <w:rsid w:val="000F2D8F"/>
    <w:rsid w:val="000F3E54"/>
    <w:rsid w:val="000F4772"/>
    <w:rsid w:val="000F477A"/>
    <w:rsid w:val="000F640A"/>
    <w:rsid w:val="00102C5A"/>
    <w:rsid w:val="00104EFF"/>
    <w:rsid w:val="00105365"/>
    <w:rsid w:val="001057D9"/>
    <w:rsid w:val="00111BD9"/>
    <w:rsid w:val="001140B0"/>
    <w:rsid w:val="001146F8"/>
    <w:rsid w:val="00115716"/>
    <w:rsid w:val="00115D7E"/>
    <w:rsid w:val="00125BAC"/>
    <w:rsid w:val="00131A87"/>
    <w:rsid w:val="001323DD"/>
    <w:rsid w:val="001378C3"/>
    <w:rsid w:val="00137959"/>
    <w:rsid w:val="001410DE"/>
    <w:rsid w:val="0014215E"/>
    <w:rsid w:val="00143F81"/>
    <w:rsid w:val="00144937"/>
    <w:rsid w:val="001554BC"/>
    <w:rsid w:val="00160943"/>
    <w:rsid w:val="00165F0B"/>
    <w:rsid w:val="001701C9"/>
    <w:rsid w:val="00174173"/>
    <w:rsid w:val="0017548A"/>
    <w:rsid w:val="001765CA"/>
    <w:rsid w:val="001801A3"/>
    <w:rsid w:val="00181CD2"/>
    <w:rsid w:val="001838A3"/>
    <w:rsid w:val="001921DD"/>
    <w:rsid w:val="001A2462"/>
    <w:rsid w:val="001B2FD2"/>
    <w:rsid w:val="001B3BF1"/>
    <w:rsid w:val="001B45F4"/>
    <w:rsid w:val="001B77B7"/>
    <w:rsid w:val="001C1BCD"/>
    <w:rsid w:val="001C1C47"/>
    <w:rsid w:val="001D7824"/>
    <w:rsid w:val="001F7CAD"/>
    <w:rsid w:val="002040C3"/>
    <w:rsid w:val="00207FF9"/>
    <w:rsid w:val="00210DE5"/>
    <w:rsid w:val="00213CF3"/>
    <w:rsid w:val="002157A2"/>
    <w:rsid w:val="00221909"/>
    <w:rsid w:val="0022244B"/>
    <w:rsid w:val="00222C50"/>
    <w:rsid w:val="00223128"/>
    <w:rsid w:val="00225064"/>
    <w:rsid w:val="00232EF7"/>
    <w:rsid w:val="002368CE"/>
    <w:rsid w:val="00236CBF"/>
    <w:rsid w:val="002375AA"/>
    <w:rsid w:val="00242E98"/>
    <w:rsid w:val="00244D9F"/>
    <w:rsid w:val="002450CA"/>
    <w:rsid w:val="00250763"/>
    <w:rsid w:val="00260FBD"/>
    <w:rsid w:val="002638E5"/>
    <w:rsid w:val="00265C58"/>
    <w:rsid w:val="0026715A"/>
    <w:rsid w:val="00270BC1"/>
    <w:rsid w:val="00272846"/>
    <w:rsid w:val="00273D99"/>
    <w:rsid w:val="00275F49"/>
    <w:rsid w:val="00276CBF"/>
    <w:rsid w:val="002778A2"/>
    <w:rsid w:val="00283EA8"/>
    <w:rsid w:val="00284B81"/>
    <w:rsid w:val="00287006"/>
    <w:rsid w:val="00291179"/>
    <w:rsid w:val="00296176"/>
    <w:rsid w:val="00296296"/>
    <w:rsid w:val="002965E1"/>
    <w:rsid w:val="002A49CE"/>
    <w:rsid w:val="002A76D2"/>
    <w:rsid w:val="002B0A57"/>
    <w:rsid w:val="002B1199"/>
    <w:rsid w:val="002B2571"/>
    <w:rsid w:val="002B30D9"/>
    <w:rsid w:val="002C19AA"/>
    <w:rsid w:val="002C24AE"/>
    <w:rsid w:val="002C2AC1"/>
    <w:rsid w:val="002C2B4B"/>
    <w:rsid w:val="002D1A93"/>
    <w:rsid w:val="002D36A5"/>
    <w:rsid w:val="002D6429"/>
    <w:rsid w:val="002E18E2"/>
    <w:rsid w:val="002F2C24"/>
    <w:rsid w:val="00301E94"/>
    <w:rsid w:val="00304997"/>
    <w:rsid w:val="0030593F"/>
    <w:rsid w:val="00307A04"/>
    <w:rsid w:val="0031298D"/>
    <w:rsid w:val="00312FF2"/>
    <w:rsid w:val="00316A6A"/>
    <w:rsid w:val="00321585"/>
    <w:rsid w:val="00321854"/>
    <w:rsid w:val="00323D8D"/>
    <w:rsid w:val="00340058"/>
    <w:rsid w:val="00341502"/>
    <w:rsid w:val="003431B9"/>
    <w:rsid w:val="00355C34"/>
    <w:rsid w:val="00356D69"/>
    <w:rsid w:val="00357657"/>
    <w:rsid w:val="003705CF"/>
    <w:rsid w:val="003712EA"/>
    <w:rsid w:val="00371EAA"/>
    <w:rsid w:val="0037395A"/>
    <w:rsid w:val="00373BFA"/>
    <w:rsid w:val="00373C09"/>
    <w:rsid w:val="00373D88"/>
    <w:rsid w:val="00374A79"/>
    <w:rsid w:val="00376100"/>
    <w:rsid w:val="00381877"/>
    <w:rsid w:val="00384CAF"/>
    <w:rsid w:val="00386141"/>
    <w:rsid w:val="00387702"/>
    <w:rsid w:val="00391023"/>
    <w:rsid w:val="003917CD"/>
    <w:rsid w:val="00397F91"/>
    <w:rsid w:val="003A62BC"/>
    <w:rsid w:val="003B11DA"/>
    <w:rsid w:val="003B312B"/>
    <w:rsid w:val="003B7A1F"/>
    <w:rsid w:val="003C2DF3"/>
    <w:rsid w:val="003C42F0"/>
    <w:rsid w:val="003C55B9"/>
    <w:rsid w:val="003C744E"/>
    <w:rsid w:val="003C7E42"/>
    <w:rsid w:val="003D485D"/>
    <w:rsid w:val="003D6F01"/>
    <w:rsid w:val="003E0581"/>
    <w:rsid w:val="003E183A"/>
    <w:rsid w:val="003F71B4"/>
    <w:rsid w:val="003F78D4"/>
    <w:rsid w:val="00400B8F"/>
    <w:rsid w:val="00401B08"/>
    <w:rsid w:val="00402DDB"/>
    <w:rsid w:val="004040A9"/>
    <w:rsid w:val="004130DA"/>
    <w:rsid w:val="00414B5A"/>
    <w:rsid w:val="00417C11"/>
    <w:rsid w:val="004226D8"/>
    <w:rsid w:val="0042608F"/>
    <w:rsid w:val="00427CCD"/>
    <w:rsid w:val="004352CB"/>
    <w:rsid w:val="004353B0"/>
    <w:rsid w:val="0044036C"/>
    <w:rsid w:val="0044639E"/>
    <w:rsid w:val="004466AC"/>
    <w:rsid w:val="0045718A"/>
    <w:rsid w:val="004668C0"/>
    <w:rsid w:val="00474175"/>
    <w:rsid w:val="004805F1"/>
    <w:rsid w:val="004838C9"/>
    <w:rsid w:val="00484B97"/>
    <w:rsid w:val="00485B2F"/>
    <w:rsid w:val="004866BD"/>
    <w:rsid w:val="00494E90"/>
    <w:rsid w:val="004A1766"/>
    <w:rsid w:val="004C3611"/>
    <w:rsid w:val="004C7FAA"/>
    <w:rsid w:val="004D7DC3"/>
    <w:rsid w:val="004E01F0"/>
    <w:rsid w:val="004E0415"/>
    <w:rsid w:val="004E3622"/>
    <w:rsid w:val="004E3D0F"/>
    <w:rsid w:val="004F53BF"/>
    <w:rsid w:val="004F5F02"/>
    <w:rsid w:val="00500AFE"/>
    <w:rsid w:val="00513532"/>
    <w:rsid w:val="0051359F"/>
    <w:rsid w:val="00523DAF"/>
    <w:rsid w:val="00532F6F"/>
    <w:rsid w:val="0053542F"/>
    <w:rsid w:val="005462D7"/>
    <w:rsid w:val="00546B28"/>
    <w:rsid w:val="00547EF4"/>
    <w:rsid w:val="0055339B"/>
    <w:rsid w:val="005547F4"/>
    <w:rsid w:val="00557643"/>
    <w:rsid w:val="00561A75"/>
    <w:rsid w:val="00562659"/>
    <w:rsid w:val="00562EB9"/>
    <w:rsid w:val="005801FD"/>
    <w:rsid w:val="00582380"/>
    <w:rsid w:val="00583669"/>
    <w:rsid w:val="00585B0A"/>
    <w:rsid w:val="00586842"/>
    <w:rsid w:val="00591EB7"/>
    <w:rsid w:val="00594258"/>
    <w:rsid w:val="00596161"/>
    <w:rsid w:val="005A0B10"/>
    <w:rsid w:val="005A0C32"/>
    <w:rsid w:val="005A2E22"/>
    <w:rsid w:val="005A5214"/>
    <w:rsid w:val="005A69B2"/>
    <w:rsid w:val="005A736F"/>
    <w:rsid w:val="005B0880"/>
    <w:rsid w:val="005B3E0D"/>
    <w:rsid w:val="005B448C"/>
    <w:rsid w:val="005B5294"/>
    <w:rsid w:val="005C308C"/>
    <w:rsid w:val="005C3241"/>
    <w:rsid w:val="005C78AE"/>
    <w:rsid w:val="005D0F75"/>
    <w:rsid w:val="005D3BFC"/>
    <w:rsid w:val="005D6B31"/>
    <w:rsid w:val="005E1821"/>
    <w:rsid w:val="005E1DFF"/>
    <w:rsid w:val="005E627C"/>
    <w:rsid w:val="005E6400"/>
    <w:rsid w:val="005F2EE7"/>
    <w:rsid w:val="0060147C"/>
    <w:rsid w:val="00601EC7"/>
    <w:rsid w:val="00603741"/>
    <w:rsid w:val="00615514"/>
    <w:rsid w:val="006158DF"/>
    <w:rsid w:val="006207DF"/>
    <w:rsid w:val="00635052"/>
    <w:rsid w:val="0063671B"/>
    <w:rsid w:val="00641E04"/>
    <w:rsid w:val="00641F00"/>
    <w:rsid w:val="00642200"/>
    <w:rsid w:val="00645B17"/>
    <w:rsid w:val="006466DF"/>
    <w:rsid w:val="006509AF"/>
    <w:rsid w:val="00653B62"/>
    <w:rsid w:val="00657A9D"/>
    <w:rsid w:val="00657C98"/>
    <w:rsid w:val="006609C3"/>
    <w:rsid w:val="0066275F"/>
    <w:rsid w:val="00671AD0"/>
    <w:rsid w:val="00674D99"/>
    <w:rsid w:val="00675AE4"/>
    <w:rsid w:val="0068336F"/>
    <w:rsid w:val="00691627"/>
    <w:rsid w:val="00694B27"/>
    <w:rsid w:val="00696CDC"/>
    <w:rsid w:val="00697123"/>
    <w:rsid w:val="006A002B"/>
    <w:rsid w:val="006A0C1B"/>
    <w:rsid w:val="006A43C6"/>
    <w:rsid w:val="006A610E"/>
    <w:rsid w:val="006B52B5"/>
    <w:rsid w:val="006B6848"/>
    <w:rsid w:val="006C23AB"/>
    <w:rsid w:val="006C2CB6"/>
    <w:rsid w:val="006C413E"/>
    <w:rsid w:val="006D6F8D"/>
    <w:rsid w:val="006E0C59"/>
    <w:rsid w:val="006E4B7A"/>
    <w:rsid w:val="006E7181"/>
    <w:rsid w:val="006F173E"/>
    <w:rsid w:val="006F457B"/>
    <w:rsid w:val="006F50D1"/>
    <w:rsid w:val="00703375"/>
    <w:rsid w:val="0070629E"/>
    <w:rsid w:val="00711C92"/>
    <w:rsid w:val="00714182"/>
    <w:rsid w:val="00714FC9"/>
    <w:rsid w:val="007161B3"/>
    <w:rsid w:val="0071681B"/>
    <w:rsid w:val="00716E29"/>
    <w:rsid w:val="00721F9D"/>
    <w:rsid w:val="00722574"/>
    <w:rsid w:val="007273D6"/>
    <w:rsid w:val="0073233E"/>
    <w:rsid w:val="00736D2F"/>
    <w:rsid w:val="00740E4D"/>
    <w:rsid w:val="00744B27"/>
    <w:rsid w:val="00747CDC"/>
    <w:rsid w:val="00751D66"/>
    <w:rsid w:val="007522D3"/>
    <w:rsid w:val="007556E6"/>
    <w:rsid w:val="0076375C"/>
    <w:rsid w:val="007718A7"/>
    <w:rsid w:val="0077340C"/>
    <w:rsid w:val="007760DA"/>
    <w:rsid w:val="00781993"/>
    <w:rsid w:val="00790E3C"/>
    <w:rsid w:val="00790F5C"/>
    <w:rsid w:val="007930F4"/>
    <w:rsid w:val="00794AE9"/>
    <w:rsid w:val="00794C3E"/>
    <w:rsid w:val="007977F2"/>
    <w:rsid w:val="007A34E0"/>
    <w:rsid w:val="007A420E"/>
    <w:rsid w:val="007A4344"/>
    <w:rsid w:val="007B480A"/>
    <w:rsid w:val="007C4740"/>
    <w:rsid w:val="007C5426"/>
    <w:rsid w:val="007D2036"/>
    <w:rsid w:val="007D3199"/>
    <w:rsid w:val="007E357E"/>
    <w:rsid w:val="007E3E91"/>
    <w:rsid w:val="007E5DAC"/>
    <w:rsid w:val="007E63C8"/>
    <w:rsid w:val="007E6AD4"/>
    <w:rsid w:val="007F0AE0"/>
    <w:rsid w:val="007F29F2"/>
    <w:rsid w:val="007F6C17"/>
    <w:rsid w:val="007F74BE"/>
    <w:rsid w:val="008031D5"/>
    <w:rsid w:val="00803AFF"/>
    <w:rsid w:val="00804C08"/>
    <w:rsid w:val="008062C0"/>
    <w:rsid w:val="00812AE3"/>
    <w:rsid w:val="00821152"/>
    <w:rsid w:val="00821378"/>
    <w:rsid w:val="00822326"/>
    <w:rsid w:val="0082797C"/>
    <w:rsid w:val="0083688C"/>
    <w:rsid w:val="00841CA4"/>
    <w:rsid w:val="00841EE8"/>
    <w:rsid w:val="00844A29"/>
    <w:rsid w:val="008466F8"/>
    <w:rsid w:val="00852678"/>
    <w:rsid w:val="00856EEE"/>
    <w:rsid w:val="008645B6"/>
    <w:rsid w:val="00864636"/>
    <w:rsid w:val="00865351"/>
    <w:rsid w:val="008714F3"/>
    <w:rsid w:val="00872BCB"/>
    <w:rsid w:val="00873FC9"/>
    <w:rsid w:val="00881B6F"/>
    <w:rsid w:val="0088549C"/>
    <w:rsid w:val="008907A0"/>
    <w:rsid w:val="00891DF0"/>
    <w:rsid w:val="008953DD"/>
    <w:rsid w:val="008A2C84"/>
    <w:rsid w:val="008A5D85"/>
    <w:rsid w:val="008B0BFE"/>
    <w:rsid w:val="008B242A"/>
    <w:rsid w:val="008B2E6C"/>
    <w:rsid w:val="008B38F3"/>
    <w:rsid w:val="008B3D64"/>
    <w:rsid w:val="008C1125"/>
    <w:rsid w:val="008C1366"/>
    <w:rsid w:val="008C1389"/>
    <w:rsid w:val="008D6EE2"/>
    <w:rsid w:val="008D7A2D"/>
    <w:rsid w:val="008E652D"/>
    <w:rsid w:val="008F2E9C"/>
    <w:rsid w:val="008F57B7"/>
    <w:rsid w:val="008F6184"/>
    <w:rsid w:val="00903442"/>
    <w:rsid w:val="009072A3"/>
    <w:rsid w:val="00911E02"/>
    <w:rsid w:val="00912696"/>
    <w:rsid w:val="0091470B"/>
    <w:rsid w:val="00917072"/>
    <w:rsid w:val="00923E7B"/>
    <w:rsid w:val="00925B29"/>
    <w:rsid w:val="00926636"/>
    <w:rsid w:val="00930CDB"/>
    <w:rsid w:val="009335A3"/>
    <w:rsid w:val="00934210"/>
    <w:rsid w:val="0093545B"/>
    <w:rsid w:val="00935DED"/>
    <w:rsid w:val="009367D0"/>
    <w:rsid w:val="0095033F"/>
    <w:rsid w:val="00956D88"/>
    <w:rsid w:val="00960362"/>
    <w:rsid w:val="00960920"/>
    <w:rsid w:val="00973C4A"/>
    <w:rsid w:val="00974750"/>
    <w:rsid w:val="00975FD1"/>
    <w:rsid w:val="0098019E"/>
    <w:rsid w:val="009809E3"/>
    <w:rsid w:val="0098267F"/>
    <w:rsid w:val="00984AF9"/>
    <w:rsid w:val="00995840"/>
    <w:rsid w:val="0099616D"/>
    <w:rsid w:val="009A2149"/>
    <w:rsid w:val="009B0042"/>
    <w:rsid w:val="009B19F8"/>
    <w:rsid w:val="009B3A0F"/>
    <w:rsid w:val="009B6A22"/>
    <w:rsid w:val="009B7332"/>
    <w:rsid w:val="009B7FA8"/>
    <w:rsid w:val="009C3523"/>
    <w:rsid w:val="009C5229"/>
    <w:rsid w:val="009C52DB"/>
    <w:rsid w:val="009E4EBF"/>
    <w:rsid w:val="009E57BE"/>
    <w:rsid w:val="009F1F62"/>
    <w:rsid w:val="00A00B1A"/>
    <w:rsid w:val="00A011CD"/>
    <w:rsid w:val="00A02485"/>
    <w:rsid w:val="00A0639E"/>
    <w:rsid w:val="00A076A3"/>
    <w:rsid w:val="00A2055D"/>
    <w:rsid w:val="00A24412"/>
    <w:rsid w:val="00A24432"/>
    <w:rsid w:val="00A319E0"/>
    <w:rsid w:val="00A3287E"/>
    <w:rsid w:val="00A3509C"/>
    <w:rsid w:val="00A35831"/>
    <w:rsid w:val="00A418C0"/>
    <w:rsid w:val="00A44804"/>
    <w:rsid w:val="00A4665F"/>
    <w:rsid w:val="00A51F7A"/>
    <w:rsid w:val="00A55AFE"/>
    <w:rsid w:val="00A62E35"/>
    <w:rsid w:val="00A65BF2"/>
    <w:rsid w:val="00A73CEE"/>
    <w:rsid w:val="00A80265"/>
    <w:rsid w:val="00A80610"/>
    <w:rsid w:val="00A86B00"/>
    <w:rsid w:val="00A948C1"/>
    <w:rsid w:val="00A9497A"/>
    <w:rsid w:val="00A97071"/>
    <w:rsid w:val="00AA1B65"/>
    <w:rsid w:val="00AB63DB"/>
    <w:rsid w:val="00AC27CC"/>
    <w:rsid w:val="00AC4A07"/>
    <w:rsid w:val="00AC53BE"/>
    <w:rsid w:val="00AD78AD"/>
    <w:rsid w:val="00AE1ABB"/>
    <w:rsid w:val="00AE6CB1"/>
    <w:rsid w:val="00AF2F7F"/>
    <w:rsid w:val="00B043CF"/>
    <w:rsid w:val="00B056B8"/>
    <w:rsid w:val="00B07408"/>
    <w:rsid w:val="00B10CE8"/>
    <w:rsid w:val="00B1368B"/>
    <w:rsid w:val="00B14DBC"/>
    <w:rsid w:val="00B21053"/>
    <w:rsid w:val="00B22705"/>
    <w:rsid w:val="00B27B3D"/>
    <w:rsid w:val="00B27F1E"/>
    <w:rsid w:val="00B32D10"/>
    <w:rsid w:val="00B337B9"/>
    <w:rsid w:val="00B4595B"/>
    <w:rsid w:val="00B461EF"/>
    <w:rsid w:val="00B524B2"/>
    <w:rsid w:val="00B53558"/>
    <w:rsid w:val="00B54E6B"/>
    <w:rsid w:val="00B57C17"/>
    <w:rsid w:val="00B63952"/>
    <w:rsid w:val="00B64F52"/>
    <w:rsid w:val="00B746D1"/>
    <w:rsid w:val="00B778A4"/>
    <w:rsid w:val="00B80DD8"/>
    <w:rsid w:val="00B8376C"/>
    <w:rsid w:val="00B879BF"/>
    <w:rsid w:val="00B93C2E"/>
    <w:rsid w:val="00BA1F38"/>
    <w:rsid w:val="00BA3F46"/>
    <w:rsid w:val="00BA761A"/>
    <w:rsid w:val="00BB4EBB"/>
    <w:rsid w:val="00BB6975"/>
    <w:rsid w:val="00BB75CE"/>
    <w:rsid w:val="00BC1DFA"/>
    <w:rsid w:val="00BD332A"/>
    <w:rsid w:val="00BD4B46"/>
    <w:rsid w:val="00BE0604"/>
    <w:rsid w:val="00BE10CB"/>
    <w:rsid w:val="00BE3F42"/>
    <w:rsid w:val="00BE5F83"/>
    <w:rsid w:val="00BF0460"/>
    <w:rsid w:val="00BF0557"/>
    <w:rsid w:val="00BF379A"/>
    <w:rsid w:val="00BF44F0"/>
    <w:rsid w:val="00C01B47"/>
    <w:rsid w:val="00C02DDD"/>
    <w:rsid w:val="00C03B01"/>
    <w:rsid w:val="00C1036C"/>
    <w:rsid w:val="00C10BA4"/>
    <w:rsid w:val="00C11994"/>
    <w:rsid w:val="00C119E0"/>
    <w:rsid w:val="00C11D9F"/>
    <w:rsid w:val="00C128DF"/>
    <w:rsid w:val="00C12923"/>
    <w:rsid w:val="00C14983"/>
    <w:rsid w:val="00C14ECB"/>
    <w:rsid w:val="00C15964"/>
    <w:rsid w:val="00C16A85"/>
    <w:rsid w:val="00C2212D"/>
    <w:rsid w:val="00C22294"/>
    <w:rsid w:val="00C23373"/>
    <w:rsid w:val="00C23ED8"/>
    <w:rsid w:val="00C30D1A"/>
    <w:rsid w:val="00C31171"/>
    <w:rsid w:val="00C35C9E"/>
    <w:rsid w:val="00C4149A"/>
    <w:rsid w:val="00C4200F"/>
    <w:rsid w:val="00C43AEA"/>
    <w:rsid w:val="00C444C6"/>
    <w:rsid w:val="00C479FA"/>
    <w:rsid w:val="00C56872"/>
    <w:rsid w:val="00C62772"/>
    <w:rsid w:val="00C6615B"/>
    <w:rsid w:val="00C73507"/>
    <w:rsid w:val="00C828C3"/>
    <w:rsid w:val="00C838AA"/>
    <w:rsid w:val="00C84990"/>
    <w:rsid w:val="00C9329E"/>
    <w:rsid w:val="00C93A6A"/>
    <w:rsid w:val="00C97D12"/>
    <w:rsid w:val="00CA5DAA"/>
    <w:rsid w:val="00CA7EDD"/>
    <w:rsid w:val="00CB09B0"/>
    <w:rsid w:val="00CB3899"/>
    <w:rsid w:val="00CB77F2"/>
    <w:rsid w:val="00CC3F6F"/>
    <w:rsid w:val="00CD657A"/>
    <w:rsid w:val="00CE3CA9"/>
    <w:rsid w:val="00CE3DA6"/>
    <w:rsid w:val="00CE78B6"/>
    <w:rsid w:val="00CE7FE5"/>
    <w:rsid w:val="00CF0F69"/>
    <w:rsid w:val="00D0047D"/>
    <w:rsid w:val="00D00890"/>
    <w:rsid w:val="00D01889"/>
    <w:rsid w:val="00D05271"/>
    <w:rsid w:val="00D127DF"/>
    <w:rsid w:val="00D15EA4"/>
    <w:rsid w:val="00D15F51"/>
    <w:rsid w:val="00D16BA8"/>
    <w:rsid w:val="00D20986"/>
    <w:rsid w:val="00D20DBE"/>
    <w:rsid w:val="00D25EFB"/>
    <w:rsid w:val="00D27AB9"/>
    <w:rsid w:val="00D345E9"/>
    <w:rsid w:val="00D35D9E"/>
    <w:rsid w:val="00D41A0B"/>
    <w:rsid w:val="00D42BEA"/>
    <w:rsid w:val="00D44B16"/>
    <w:rsid w:val="00D502DE"/>
    <w:rsid w:val="00D54AF7"/>
    <w:rsid w:val="00D615CC"/>
    <w:rsid w:val="00D6297B"/>
    <w:rsid w:val="00D724C8"/>
    <w:rsid w:val="00D81D30"/>
    <w:rsid w:val="00D8202A"/>
    <w:rsid w:val="00D84F78"/>
    <w:rsid w:val="00D92C18"/>
    <w:rsid w:val="00D959E7"/>
    <w:rsid w:val="00D95AC5"/>
    <w:rsid w:val="00DB04E9"/>
    <w:rsid w:val="00DB13D7"/>
    <w:rsid w:val="00DB3BED"/>
    <w:rsid w:val="00DB4093"/>
    <w:rsid w:val="00DB40B8"/>
    <w:rsid w:val="00DB594B"/>
    <w:rsid w:val="00DB6628"/>
    <w:rsid w:val="00DC32F3"/>
    <w:rsid w:val="00DE393D"/>
    <w:rsid w:val="00DE4FB1"/>
    <w:rsid w:val="00DE5DF8"/>
    <w:rsid w:val="00DE6884"/>
    <w:rsid w:val="00DE6E27"/>
    <w:rsid w:val="00DF0F14"/>
    <w:rsid w:val="00DF1FA1"/>
    <w:rsid w:val="00DF413D"/>
    <w:rsid w:val="00DF494E"/>
    <w:rsid w:val="00E00B02"/>
    <w:rsid w:val="00E03AB5"/>
    <w:rsid w:val="00E06806"/>
    <w:rsid w:val="00E107F0"/>
    <w:rsid w:val="00E1209E"/>
    <w:rsid w:val="00E13E9C"/>
    <w:rsid w:val="00E1570F"/>
    <w:rsid w:val="00E22E9A"/>
    <w:rsid w:val="00E23E35"/>
    <w:rsid w:val="00E24CA9"/>
    <w:rsid w:val="00E25556"/>
    <w:rsid w:val="00E30CDA"/>
    <w:rsid w:val="00E30F81"/>
    <w:rsid w:val="00E3324F"/>
    <w:rsid w:val="00E34378"/>
    <w:rsid w:val="00E41915"/>
    <w:rsid w:val="00E44226"/>
    <w:rsid w:val="00E50B74"/>
    <w:rsid w:val="00E51012"/>
    <w:rsid w:val="00E53C7B"/>
    <w:rsid w:val="00E53C87"/>
    <w:rsid w:val="00E54F61"/>
    <w:rsid w:val="00E71908"/>
    <w:rsid w:val="00E75458"/>
    <w:rsid w:val="00E766E4"/>
    <w:rsid w:val="00E80906"/>
    <w:rsid w:val="00E81A53"/>
    <w:rsid w:val="00E85FC7"/>
    <w:rsid w:val="00E913A8"/>
    <w:rsid w:val="00E96782"/>
    <w:rsid w:val="00EA3019"/>
    <w:rsid w:val="00EA309E"/>
    <w:rsid w:val="00EA3AC6"/>
    <w:rsid w:val="00EA3B72"/>
    <w:rsid w:val="00EA4109"/>
    <w:rsid w:val="00EB08D2"/>
    <w:rsid w:val="00EB18B6"/>
    <w:rsid w:val="00EB59A6"/>
    <w:rsid w:val="00EC0F9A"/>
    <w:rsid w:val="00EC1B42"/>
    <w:rsid w:val="00EC5CD0"/>
    <w:rsid w:val="00EC7941"/>
    <w:rsid w:val="00ED00A5"/>
    <w:rsid w:val="00EE048B"/>
    <w:rsid w:val="00EE4876"/>
    <w:rsid w:val="00EE48D0"/>
    <w:rsid w:val="00EE7376"/>
    <w:rsid w:val="00EF0B85"/>
    <w:rsid w:val="00EF2C2D"/>
    <w:rsid w:val="00EF5598"/>
    <w:rsid w:val="00EF72F2"/>
    <w:rsid w:val="00F066BC"/>
    <w:rsid w:val="00F109B7"/>
    <w:rsid w:val="00F10C9D"/>
    <w:rsid w:val="00F1129E"/>
    <w:rsid w:val="00F15D07"/>
    <w:rsid w:val="00F22C71"/>
    <w:rsid w:val="00F25ED2"/>
    <w:rsid w:val="00F26C97"/>
    <w:rsid w:val="00F27C66"/>
    <w:rsid w:val="00F32DD1"/>
    <w:rsid w:val="00F37047"/>
    <w:rsid w:val="00F37BFD"/>
    <w:rsid w:val="00F4152A"/>
    <w:rsid w:val="00F4275D"/>
    <w:rsid w:val="00F42F8E"/>
    <w:rsid w:val="00F47516"/>
    <w:rsid w:val="00F65780"/>
    <w:rsid w:val="00F71116"/>
    <w:rsid w:val="00F7367E"/>
    <w:rsid w:val="00F745CF"/>
    <w:rsid w:val="00F753AA"/>
    <w:rsid w:val="00F804C8"/>
    <w:rsid w:val="00F83CBB"/>
    <w:rsid w:val="00F853BD"/>
    <w:rsid w:val="00F859C8"/>
    <w:rsid w:val="00F93063"/>
    <w:rsid w:val="00FA3B6C"/>
    <w:rsid w:val="00FA42DB"/>
    <w:rsid w:val="00FA5AEE"/>
    <w:rsid w:val="00FA7B66"/>
    <w:rsid w:val="00FB4F9A"/>
    <w:rsid w:val="00FC47DC"/>
    <w:rsid w:val="00FC5EF9"/>
    <w:rsid w:val="00FC685F"/>
    <w:rsid w:val="00FD0712"/>
    <w:rsid w:val="00FD0D95"/>
    <w:rsid w:val="00FD49AA"/>
    <w:rsid w:val="00FE01A5"/>
    <w:rsid w:val="00FE709D"/>
    <w:rsid w:val="00FE7CE0"/>
    <w:rsid w:val="00FF4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1E5311C"/>
  <w15:docId w15:val="{39634ABA-E349-4422-8728-6D6C11333F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207DF"/>
    <w:pPr>
      <w:spacing w:line="480" w:lineRule="auto"/>
    </w:pPr>
    <w:rPr>
      <w:rFonts w:eastAsiaTheme="minorEastAsia"/>
    </w:rPr>
  </w:style>
  <w:style w:type="paragraph" w:styleId="Heading1">
    <w:name w:val="heading 1"/>
    <w:aliases w:val="Section"/>
    <w:basedOn w:val="Normal"/>
    <w:next w:val="Normal"/>
    <w:link w:val="Heading1Char"/>
    <w:uiPriority w:val="9"/>
    <w:qFormat/>
    <w:rsid w:val="00026702"/>
    <w:pPr>
      <w:spacing w:before="480" w:after="360" w:line="240" w:lineRule="auto"/>
      <w:contextualSpacing/>
      <w:jc w:val="center"/>
      <w:outlineLvl w:val="0"/>
    </w:pPr>
    <w:rPr>
      <w:rFonts w:ascii="Leelawadee UI" w:hAnsi="Leelawadee UI"/>
      <w:b/>
      <w:caps/>
      <w:spacing w:val="160"/>
      <w:sz w:val="32"/>
      <w:szCs w:val="24"/>
    </w:rPr>
  </w:style>
  <w:style w:type="paragraph" w:styleId="Heading2">
    <w:name w:val="heading 2"/>
    <w:aliases w:val="Item"/>
    <w:basedOn w:val="NoSpacing"/>
    <w:next w:val="Normal"/>
    <w:link w:val="Heading2Char"/>
    <w:uiPriority w:val="9"/>
    <w:unhideWhenUsed/>
    <w:qFormat/>
    <w:rsid w:val="004C3611"/>
    <w:pPr>
      <w:outlineLvl w:val="1"/>
    </w:pPr>
    <w:rPr>
      <w:rFonts w:ascii="Leelawadee UI Semilight" w:hAnsi="Leelawadee UI Semilight"/>
      <w:b/>
      <w:caps/>
      <w:spacing w:val="20"/>
      <w:sz w:val="20"/>
    </w:rPr>
  </w:style>
  <w:style w:type="paragraph" w:styleId="Heading3">
    <w:name w:val="heading 3"/>
    <w:aliases w:val="Price"/>
    <w:basedOn w:val="Heading2"/>
    <w:next w:val="Normal"/>
    <w:link w:val="Heading3Char"/>
    <w:uiPriority w:val="9"/>
    <w:unhideWhenUsed/>
    <w:qFormat/>
    <w:rsid w:val="004C3611"/>
    <w:pPr>
      <w:jc w:val="right"/>
      <w:outlineLvl w:val="2"/>
    </w:pPr>
  </w:style>
  <w:style w:type="paragraph" w:styleId="Heading4">
    <w:name w:val="heading 4"/>
    <w:aliases w:val="Description"/>
    <w:next w:val="NoSpacing"/>
    <w:link w:val="Heading4Char"/>
    <w:uiPriority w:val="9"/>
    <w:unhideWhenUsed/>
    <w:qFormat/>
    <w:rsid w:val="002778A2"/>
    <w:pPr>
      <w:outlineLvl w:val="3"/>
    </w:pPr>
    <w:rPr>
      <w:rFonts w:ascii="Leelawadee UI Semilight" w:eastAsiaTheme="minorEastAsia" w:hAnsi="Leelawadee UI Semilight"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Section Char"/>
    <w:basedOn w:val="DefaultParagraphFont"/>
    <w:link w:val="Heading1"/>
    <w:uiPriority w:val="9"/>
    <w:rsid w:val="00026702"/>
    <w:rPr>
      <w:rFonts w:ascii="Leelawadee UI" w:eastAsiaTheme="minorEastAsia" w:hAnsi="Leelawadee UI"/>
      <w:b/>
      <w:caps/>
      <w:spacing w:val="160"/>
      <w:sz w:val="32"/>
      <w:szCs w:val="24"/>
    </w:rPr>
  </w:style>
  <w:style w:type="table" w:styleId="TableGrid">
    <w:name w:val="Table Grid"/>
    <w:basedOn w:val="TableNormal"/>
    <w:uiPriority w:val="39"/>
    <w:rsid w:val="00C735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C73507"/>
    <w:pPr>
      <w:spacing w:after="0" w:line="240" w:lineRule="auto"/>
    </w:pPr>
    <w:rPr>
      <w:rFonts w:eastAsiaTheme="minorEastAsia"/>
    </w:rPr>
  </w:style>
  <w:style w:type="character" w:customStyle="1" w:styleId="Heading2Char">
    <w:name w:val="Heading 2 Char"/>
    <w:aliases w:val="Item Char"/>
    <w:basedOn w:val="DefaultParagraphFont"/>
    <w:link w:val="Heading2"/>
    <w:uiPriority w:val="9"/>
    <w:rsid w:val="004C3611"/>
    <w:rPr>
      <w:rFonts w:ascii="Leelawadee UI Semilight" w:eastAsiaTheme="minorEastAsia" w:hAnsi="Leelawadee UI Semilight"/>
      <w:b/>
      <w:caps/>
      <w:spacing w:val="20"/>
      <w:sz w:val="20"/>
    </w:rPr>
  </w:style>
  <w:style w:type="character" w:customStyle="1" w:styleId="Heading3Char">
    <w:name w:val="Heading 3 Char"/>
    <w:aliases w:val="Price Char"/>
    <w:basedOn w:val="DefaultParagraphFont"/>
    <w:link w:val="Heading3"/>
    <w:uiPriority w:val="9"/>
    <w:rsid w:val="004C3611"/>
    <w:rPr>
      <w:rFonts w:ascii="Leelawadee UI Semilight" w:eastAsiaTheme="minorEastAsia" w:hAnsi="Leelawadee UI Semilight"/>
      <w:b/>
      <w:caps/>
      <w:spacing w:val="20"/>
      <w:sz w:val="20"/>
    </w:rPr>
  </w:style>
  <w:style w:type="character" w:customStyle="1" w:styleId="Heading4Char">
    <w:name w:val="Heading 4 Char"/>
    <w:aliases w:val="Description Char"/>
    <w:basedOn w:val="DefaultParagraphFont"/>
    <w:link w:val="Heading4"/>
    <w:uiPriority w:val="9"/>
    <w:rsid w:val="002778A2"/>
    <w:rPr>
      <w:rFonts w:ascii="Leelawadee UI Semilight" w:eastAsiaTheme="minorEastAsia" w:hAnsi="Leelawadee UI Semilight"/>
      <w:sz w:val="18"/>
      <w:szCs w:val="20"/>
    </w:rPr>
  </w:style>
  <w:style w:type="paragraph" w:styleId="Header">
    <w:name w:val="header"/>
    <w:basedOn w:val="Normal"/>
    <w:link w:val="HeaderChar"/>
    <w:uiPriority w:val="99"/>
    <w:unhideWhenUsed/>
    <w:rsid w:val="00D00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047D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D0047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047D"/>
    <w:rPr>
      <w:rFonts w:eastAsiaTheme="minorEastAsi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34E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34E0"/>
    <w:rPr>
      <w:rFonts w:ascii="Tahoma" w:eastAsiaTheme="minorEastAsi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C02DDD"/>
    <w:rPr>
      <w:color w:val="808080"/>
    </w:rPr>
  </w:style>
  <w:style w:type="character" w:styleId="CommentReference">
    <w:name w:val="annotation reference"/>
    <w:basedOn w:val="DefaultParagraphFont"/>
    <w:uiPriority w:val="99"/>
    <w:semiHidden/>
    <w:unhideWhenUsed/>
    <w:rsid w:val="00C93A6A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93A6A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93A6A"/>
    <w:rPr>
      <w:rFonts w:eastAsiaTheme="minorEastAsia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93A6A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93A6A"/>
    <w:rPr>
      <w:rFonts w:eastAsiaTheme="minorEastAsia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55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comments" Target="comments.xml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microsoft.com/office/2018/08/relationships/commentsExtensible" Target="commentsExtensible.xml"/><Relationship Id="rId20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microsoft.com/office/2016/09/relationships/commentsIds" Target="commentsIds.xml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microsoft.com/office/2011/relationships/commentsExtended" Target="commentsExtended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203949-2959-48E4-8E6E-5A890C820E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</Pages>
  <Words>533</Words>
  <Characters>3040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III</dc:creator>
  <cp:lastModifiedBy>Mitchell Peterson</cp:lastModifiedBy>
  <cp:revision>13</cp:revision>
  <cp:lastPrinted>2020-05-22T20:00:00Z</cp:lastPrinted>
  <dcterms:created xsi:type="dcterms:W3CDTF">2020-05-22T06:53:00Z</dcterms:created>
  <dcterms:modified xsi:type="dcterms:W3CDTF">2020-05-23T00:02:00Z</dcterms:modified>
</cp:coreProperties>
</file>